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5B94F32" w14:textId="77777777" w:rsidR="00F15282" w:rsidRPr="002F02A2" w:rsidRDefault="00F15282" w:rsidP="00F15282">
      <w:pPr>
        <w:widowControl/>
        <w:snapToGrid w:val="0"/>
        <w:ind w:firstLine="480"/>
        <w:jc w:val="left"/>
        <w:rPr>
          <w:rFonts w:cs="宋体"/>
          <w:color w:val="000000"/>
          <w:kern w:val="0"/>
          <w:szCs w:val="21"/>
        </w:rPr>
      </w:pPr>
      <w:bookmarkStart w:id="0" w:name="_Hlk27428058"/>
    </w:p>
    <w:p w14:paraId="032D683B" w14:textId="77777777" w:rsidR="00F15282" w:rsidRPr="002F02A2" w:rsidRDefault="00F15282" w:rsidP="00F15282">
      <w:pPr>
        <w:widowControl/>
        <w:snapToGrid w:val="0"/>
        <w:ind w:firstLine="480"/>
        <w:jc w:val="left"/>
        <w:rPr>
          <w:rFonts w:cs="宋体"/>
          <w:color w:val="000000"/>
          <w:kern w:val="0"/>
          <w:szCs w:val="21"/>
        </w:rPr>
      </w:pPr>
    </w:p>
    <w:p w14:paraId="20DDFF5A" w14:textId="53340C5B" w:rsidR="00F15282" w:rsidRDefault="00F15282" w:rsidP="00F15282">
      <w:pPr>
        <w:widowControl/>
        <w:snapToGrid w:val="0"/>
        <w:ind w:firstLineChars="0" w:firstLine="0"/>
        <w:jc w:val="center"/>
        <w:rPr>
          <w:rFonts w:eastAsia="隶书"/>
          <w:color w:val="000000"/>
          <w:kern w:val="0"/>
          <w:sz w:val="44"/>
        </w:rPr>
      </w:pPr>
      <w:r w:rsidRPr="002F02A2">
        <w:rPr>
          <w:noProof/>
          <w:szCs w:val="21"/>
        </w:rPr>
        <w:drawing>
          <wp:anchor distT="0" distB="0" distL="114300" distR="114300" simplePos="0" relativeHeight="251659264" behindDoc="0" locked="0" layoutInCell="1" allowOverlap="1" wp14:anchorId="3E836548" wp14:editId="1424263C">
            <wp:simplePos x="0" y="0"/>
            <wp:positionH relativeFrom="column">
              <wp:posOffset>572770</wp:posOffset>
            </wp:positionH>
            <wp:positionV relativeFrom="paragraph">
              <wp:posOffset>293370</wp:posOffset>
            </wp:positionV>
            <wp:extent cx="4343400" cy="695325"/>
            <wp:effectExtent l="0" t="0" r="0" b="9525"/>
            <wp:wrapTopAndBottom/>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t="10478" b="13533"/>
                    <a:stretch>
                      <a:fillRect/>
                    </a:stretch>
                  </pic:blipFill>
                  <pic:spPr bwMode="auto">
                    <a:xfrm>
                      <a:off x="0" y="0"/>
                      <a:ext cx="4343400" cy="6953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F99DCFC" w14:textId="1ADC61DC" w:rsidR="00F15282" w:rsidRDefault="00F15282" w:rsidP="00F15282">
      <w:pPr>
        <w:widowControl/>
        <w:snapToGrid w:val="0"/>
        <w:ind w:firstLine="1040"/>
        <w:jc w:val="center"/>
        <w:rPr>
          <w:rFonts w:ascii="宋体" w:hAnsi="宋体" w:cs="宋体"/>
          <w:color w:val="000000"/>
          <w:kern w:val="0"/>
        </w:rPr>
      </w:pPr>
      <w:r w:rsidRPr="00634210">
        <w:rPr>
          <w:rFonts w:ascii="隶书" w:eastAsia="隶书" w:hAnsi="宋体" w:cs="宋体" w:hint="eastAsia"/>
          <w:color w:val="000000"/>
          <w:kern w:val="0"/>
          <w:sz w:val="52"/>
          <w:szCs w:val="52"/>
        </w:rPr>
        <w:t>本科毕业论文（设计）</w:t>
      </w:r>
    </w:p>
    <w:p w14:paraId="348CC6B6" w14:textId="77777777" w:rsidR="00F15282" w:rsidRPr="00F15282" w:rsidRDefault="00F15282" w:rsidP="00F15282">
      <w:pPr>
        <w:ind w:firstLine="880"/>
        <w:jc w:val="center"/>
        <w:rPr>
          <w:rFonts w:ascii="隶书" w:eastAsia="隶书" w:hAnsi="宋体" w:cs="宋体"/>
          <w:color w:val="000000"/>
          <w:kern w:val="0"/>
          <w:sz w:val="44"/>
          <w:szCs w:val="44"/>
        </w:rPr>
      </w:pPr>
      <w:r w:rsidRPr="00F15282">
        <w:rPr>
          <w:rFonts w:ascii="隶书" w:eastAsia="隶书" w:hAnsi="宋体" w:cs="宋体"/>
          <w:color w:val="000000"/>
          <w:kern w:val="0"/>
          <w:sz w:val="44"/>
          <w:szCs w:val="44"/>
        </w:rPr>
        <w:t>基于QT的广域网通讯软件开发</w:t>
      </w:r>
    </w:p>
    <w:p w14:paraId="4E7CA5E4" w14:textId="2FD65890" w:rsidR="00F15282" w:rsidRDefault="00F15282" w:rsidP="00F15282">
      <w:pPr>
        <w:widowControl/>
        <w:snapToGrid w:val="0"/>
        <w:ind w:firstLine="480"/>
        <w:jc w:val="left"/>
        <w:rPr>
          <w:rFonts w:cs="宋体"/>
          <w:color w:val="000000"/>
          <w:kern w:val="0"/>
          <w:szCs w:val="21"/>
        </w:rPr>
      </w:pPr>
    </w:p>
    <w:p w14:paraId="6EDBF7C3" w14:textId="77777777" w:rsidR="00F15282" w:rsidRPr="00F15282" w:rsidRDefault="00F15282" w:rsidP="00F15282">
      <w:pPr>
        <w:pStyle w:val="src"/>
        <w:numPr>
          <w:ilvl w:val="0"/>
          <w:numId w:val="26"/>
        </w:numPr>
        <w:shd w:val="clear" w:color="auto" w:fill="FFFFFF"/>
        <w:spacing w:before="0" w:beforeAutospacing="0" w:after="30" w:afterAutospacing="0" w:line="315" w:lineRule="atLeast"/>
        <w:ind w:firstLine="420"/>
        <w:rPr>
          <w:rFonts w:ascii="Times New Roman" w:hAnsi="Times New Roman" w:cs="Times New Roman"/>
          <w:color w:val="2A2B2E"/>
          <w:sz w:val="28"/>
          <w:szCs w:val="28"/>
        </w:rPr>
      </w:pPr>
      <w:r w:rsidRPr="00F15282">
        <w:rPr>
          <w:rFonts w:ascii="Times New Roman" w:hAnsi="Times New Roman" w:cs="Times New Roman"/>
          <w:color w:val="2A2B2E"/>
          <w:sz w:val="28"/>
          <w:szCs w:val="28"/>
        </w:rPr>
        <w:t>Development of WAN communication software based on QT</w:t>
      </w:r>
    </w:p>
    <w:p w14:paraId="396151B0" w14:textId="56507657" w:rsidR="00F15282" w:rsidRDefault="00F15282" w:rsidP="00F15282">
      <w:pPr>
        <w:widowControl/>
        <w:snapToGrid w:val="0"/>
        <w:ind w:firstLine="480"/>
        <w:jc w:val="left"/>
        <w:rPr>
          <w:rFonts w:ascii="宋体" w:hAnsi="宋体" w:cs="宋体"/>
          <w:color w:val="000000"/>
          <w:kern w:val="0"/>
          <w:szCs w:val="21"/>
        </w:rPr>
      </w:pPr>
    </w:p>
    <w:p w14:paraId="67D8DB25" w14:textId="055BF7BB" w:rsidR="00F15282" w:rsidRDefault="00F15282" w:rsidP="00F15282">
      <w:pPr>
        <w:widowControl/>
        <w:snapToGrid w:val="0"/>
        <w:ind w:firstLine="480"/>
        <w:jc w:val="left"/>
        <w:rPr>
          <w:rFonts w:ascii="宋体" w:hAnsi="宋体" w:cs="宋体"/>
          <w:color w:val="000000"/>
          <w:kern w:val="0"/>
          <w:szCs w:val="21"/>
        </w:rPr>
      </w:pPr>
    </w:p>
    <w:tbl>
      <w:tblPr>
        <w:tblW w:w="0" w:type="auto"/>
        <w:jc w:val="center"/>
        <w:tblLayout w:type="fixed"/>
        <w:tblLook w:val="0000" w:firstRow="0" w:lastRow="0" w:firstColumn="0" w:lastColumn="0" w:noHBand="0" w:noVBand="0"/>
      </w:tblPr>
      <w:tblGrid>
        <w:gridCol w:w="2154"/>
        <w:gridCol w:w="4278"/>
      </w:tblGrid>
      <w:tr w:rsidR="00F15282" w:rsidRPr="00777182" w14:paraId="1D966875" w14:textId="77777777" w:rsidTr="00F15282">
        <w:trPr>
          <w:trHeight w:hRule="exact" w:val="567"/>
          <w:jc w:val="center"/>
        </w:trPr>
        <w:tc>
          <w:tcPr>
            <w:tcW w:w="2154" w:type="dxa"/>
            <w:vAlign w:val="bottom"/>
          </w:tcPr>
          <w:p w14:paraId="68BF8860" w14:textId="77777777" w:rsidR="00F15282" w:rsidRPr="00777182" w:rsidRDefault="00F15282" w:rsidP="00F15282">
            <w:pPr>
              <w:widowControl/>
              <w:ind w:firstLineChars="0" w:firstLine="0"/>
              <w:jc w:val="left"/>
              <w:rPr>
                <w:rFonts w:ascii="隶书" w:eastAsia="隶书" w:cs="宋体"/>
                <w:kern w:val="0"/>
                <w:sz w:val="32"/>
              </w:rPr>
            </w:pPr>
            <w:r>
              <w:rPr>
                <w:rFonts w:eastAsia="隶书" w:cs="宋体" w:hint="eastAsia"/>
                <w:kern w:val="0"/>
                <w:sz w:val="32"/>
              </w:rPr>
              <w:t>所</w:t>
            </w:r>
            <w:r>
              <w:rPr>
                <w:rFonts w:eastAsia="隶书" w:cs="宋体" w:hint="eastAsia"/>
                <w:kern w:val="0"/>
                <w:sz w:val="32"/>
              </w:rPr>
              <w:t xml:space="preserve"> </w:t>
            </w:r>
            <w:r w:rsidRPr="008B768F">
              <w:rPr>
                <w:rFonts w:ascii="隶书" w:eastAsia="隶书" w:cs="宋体" w:hint="eastAsia"/>
                <w:kern w:val="0"/>
                <w:sz w:val="32"/>
              </w:rPr>
              <w:t>属 学</w:t>
            </w:r>
            <w:r>
              <w:rPr>
                <w:rFonts w:eastAsia="隶书" w:cs="宋体" w:hint="eastAsia"/>
                <w:kern w:val="0"/>
                <w:sz w:val="32"/>
              </w:rPr>
              <w:t xml:space="preserve"> </w:t>
            </w:r>
            <w:r>
              <w:rPr>
                <w:rFonts w:eastAsia="隶书" w:cs="宋体" w:hint="eastAsia"/>
                <w:kern w:val="0"/>
                <w:sz w:val="32"/>
              </w:rPr>
              <w:t>院</w:t>
            </w:r>
          </w:p>
        </w:tc>
        <w:tc>
          <w:tcPr>
            <w:tcW w:w="4278" w:type="dxa"/>
            <w:tcBorders>
              <w:bottom w:val="single" w:sz="4" w:space="0" w:color="auto"/>
            </w:tcBorders>
            <w:vAlign w:val="center"/>
          </w:tcPr>
          <w:p w14:paraId="16DFAA56" w14:textId="3FAD36A9" w:rsidR="00F15282" w:rsidRPr="00777182" w:rsidRDefault="008A6650" w:rsidP="008A6650">
            <w:pPr>
              <w:widowControl/>
              <w:spacing w:line="567" w:lineRule="exact"/>
              <w:ind w:firstLineChars="0" w:firstLine="0"/>
              <w:jc w:val="center"/>
              <w:rPr>
                <w:rFonts w:ascii="隶书" w:eastAsia="隶书" w:cs="宋体"/>
                <w:kern w:val="0"/>
                <w:sz w:val="32"/>
              </w:rPr>
            </w:pPr>
            <w:r w:rsidRPr="008A6650">
              <w:rPr>
                <w:rFonts w:ascii="隶书" w:eastAsia="隶书" w:cs="宋体" w:hint="eastAsia"/>
                <w:kern w:val="0"/>
                <w:sz w:val="32"/>
              </w:rPr>
              <w:t>数理与电子信息工程学院</w:t>
            </w:r>
          </w:p>
        </w:tc>
      </w:tr>
      <w:tr w:rsidR="00F15282" w:rsidRPr="00777182" w14:paraId="53AE81C6" w14:textId="77777777" w:rsidTr="00F15282">
        <w:trPr>
          <w:trHeight w:hRule="exact" w:val="567"/>
          <w:jc w:val="center"/>
        </w:trPr>
        <w:tc>
          <w:tcPr>
            <w:tcW w:w="2154" w:type="dxa"/>
            <w:vAlign w:val="bottom"/>
          </w:tcPr>
          <w:p w14:paraId="2E32015C" w14:textId="77777777" w:rsidR="00F15282" w:rsidRPr="00777182" w:rsidRDefault="00F15282" w:rsidP="00F15282">
            <w:pPr>
              <w:widowControl/>
              <w:ind w:firstLineChars="0" w:firstLine="0"/>
              <w:jc w:val="left"/>
              <w:rPr>
                <w:rFonts w:ascii="隶书" w:eastAsia="隶书" w:cs="宋体"/>
                <w:kern w:val="0"/>
                <w:sz w:val="32"/>
              </w:rPr>
            </w:pPr>
            <w:r w:rsidRPr="00777182">
              <w:rPr>
                <w:rFonts w:ascii="隶书" w:eastAsia="隶书" w:cs="宋体" w:hint="eastAsia"/>
                <w:kern w:val="0"/>
                <w:sz w:val="32"/>
              </w:rPr>
              <w:t xml:space="preserve">专  </w:t>
            </w:r>
            <w:r w:rsidRPr="00BC691D">
              <w:rPr>
                <w:rFonts w:ascii="隶书" w:eastAsia="隶书" w:cs="宋体" w:hint="eastAsia"/>
                <w:kern w:val="0"/>
                <w:sz w:val="32"/>
              </w:rPr>
              <w:t xml:space="preserve">    </w:t>
            </w:r>
            <w:r>
              <w:rPr>
                <w:rFonts w:ascii="隶书" w:eastAsia="隶书" w:cs="宋体"/>
                <w:kern w:val="0"/>
                <w:sz w:val="32"/>
              </w:rPr>
              <w:t xml:space="preserve"> </w:t>
            </w:r>
            <w:r w:rsidRPr="00777182">
              <w:rPr>
                <w:rFonts w:ascii="隶书" w:eastAsia="隶书" w:cs="宋体" w:hint="eastAsia"/>
                <w:kern w:val="0"/>
                <w:sz w:val="32"/>
              </w:rPr>
              <w:t>业</w:t>
            </w:r>
          </w:p>
        </w:tc>
        <w:tc>
          <w:tcPr>
            <w:tcW w:w="4278" w:type="dxa"/>
            <w:tcBorders>
              <w:top w:val="single" w:sz="4" w:space="0" w:color="auto"/>
              <w:bottom w:val="single" w:sz="4" w:space="0" w:color="auto"/>
            </w:tcBorders>
            <w:vAlign w:val="center"/>
          </w:tcPr>
          <w:p w14:paraId="4F6AEA62" w14:textId="74BD9976" w:rsidR="00F15282" w:rsidRPr="00777182" w:rsidRDefault="008A6650" w:rsidP="008A6650">
            <w:pPr>
              <w:widowControl/>
              <w:spacing w:line="567" w:lineRule="exact"/>
              <w:ind w:firstLineChars="0" w:firstLine="0"/>
              <w:jc w:val="center"/>
              <w:rPr>
                <w:rFonts w:ascii="隶书" w:eastAsia="隶书" w:cs="宋体"/>
                <w:kern w:val="0"/>
                <w:sz w:val="32"/>
              </w:rPr>
            </w:pPr>
            <w:r>
              <w:rPr>
                <w:rFonts w:ascii="隶书" w:eastAsia="隶书" w:cs="宋体" w:hint="eastAsia"/>
                <w:kern w:val="0"/>
                <w:sz w:val="32"/>
              </w:rPr>
              <w:t>通信工程</w:t>
            </w:r>
          </w:p>
        </w:tc>
      </w:tr>
      <w:tr w:rsidR="00F15282" w:rsidRPr="008B768F" w14:paraId="6634D2A6" w14:textId="77777777" w:rsidTr="00F15282">
        <w:trPr>
          <w:trHeight w:hRule="exact" w:val="567"/>
          <w:jc w:val="center"/>
        </w:trPr>
        <w:tc>
          <w:tcPr>
            <w:tcW w:w="2154" w:type="dxa"/>
            <w:vAlign w:val="bottom"/>
          </w:tcPr>
          <w:p w14:paraId="68B57067" w14:textId="77777777" w:rsidR="00F15282" w:rsidRPr="00777182" w:rsidRDefault="00F15282" w:rsidP="00F15282">
            <w:pPr>
              <w:widowControl/>
              <w:ind w:firstLineChars="0" w:firstLine="0"/>
              <w:jc w:val="left"/>
              <w:rPr>
                <w:rFonts w:ascii="隶书" w:eastAsia="隶书" w:cs="宋体"/>
                <w:kern w:val="0"/>
                <w:sz w:val="32"/>
              </w:rPr>
            </w:pPr>
            <w:r w:rsidRPr="00777182">
              <w:rPr>
                <w:rFonts w:ascii="隶书" w:eastAsia="隶书" w:cs="宋体" w:hint="eastAsia"/>
                <w:kern w:val="0"/>
                <w:sz w:val="32"/>
              </w:rPr>
              <w:t xml:space="preserve">班 </w:t>
            </w:r>
            <w:r w:rsidRPr="00BC691D">
              <w:rPr>
                <w:rFonts w:ascii="隶书" w:eastAsia="隶书" w:cs="宋体" w:hint="eastAsia"/>
                <w:kern w:val="0"/>
                <w:sz w:val="32"/>
              </w:rPr>
              <w:t xml:space="preserve">      </w:t>
            </w:r>
            <w:r w:rsidRPr="00777182">
              <w:rPr>
                <w:rFonts w:ascii="隶书" w:eastAsia="隶书" w:cs="宋体" w:hint="eastAsia"/>
                <w:kern w:val="0"/>
                <w:sz w:val="32"/>
              </w:rPr>
              <w:t>级</w:t>
            </w:r>
          </w:p>
        </w:tc>
        <w:tc>
          <w:tcPr>
            <w:tcW w:w="4278" w:type="dxa"/>
            <w:tcBorders>
              <w:top w:val="single" w:sz="4" w:space="0" w:color="auto"/>
              <w:bottom w:val="single" w:sz="4" w:space="0" w:color="auto"/>
            </w:tcBorders>
            <w:vAlign w:val="center"/>
          </w:tcPr>
          <w:p w14:paraId="13A619B4" w14:textId="35014D9E" w:rsidR="00F15282" w:rsidRPr="008B768F" w:rsidRDefault="008A6650" w:rsidP="008A6650">
            <w:pPr>
              <w:widowControl/>
              <w:spacing w:line="567" w:lineRule="exact"/>
              <w:ind w:firstLineChars="0" w:firstLine="0"/>
              <w:jc w:val="center"/>
              <w:rPr>
                <w:rFonts w:eastAsia="隶书"/>
                <w:kern w:val="0"/>
                <w:sz w:val="32"/>
              </w:rPr>
            </w:pPr>
            <w:r w:rsidRPr="008A6650">
              <w:rPr>
                <w:rFonts w:eastAsia="隶书" w:hint="eastAsia"/>
                <w:kern w:val="0"/>
                <w:sz w:val="32"/>
                <w:szCs w:val="32"/>
              </w:rPr>
              <w:t>通信</w:t>
            </w:r>
            <w:r w:rsidRPr="008A6650">
              <w:rPr>
                <w:rFonts w:ascii="隶书" w:eastAsia="隶书" w:hint="eastAsia"/>
                <w:kern w:val="0"/>
                <w:sz w:val="32"/>
                <w:szCs w:val="32"/>
              </w:rPr>
              <w:t>194</w:t>
            </w:r>
            <w:r w:rsidRPr="008A6650">
              <w:rPr>
                <w:rFonts w:eastAsia="隶书" w:hint="eastAsia"/>
                <w:kern w:val="0"/>
                <w:sz w:val="32"/>
                <w:szCs w:val="32"/>
              </w:rPr>
              <w:t>班</w:t>
            </w:r>
          </w:p>
        </w:tc>
      </w:tr>
      <w:tr w:rsidR="00F15282" w:rsidRPr="00DA6638" w14:paraId="216AA25C" w14:textId="77777777" w:rsidTr="00F15282">
        <w:trPr>
          <w:trHeight w:hRule="exact" w:val="567"/>
          <w:jc w:val="center"/>
        </w:trPr>
        <w:tc>
          <w:tcPr>
            <w:tcW w:w="2154" w:type="dxa"/>
            <w:vAlign w:val="bottom"/>
          </w:tcPr>
          <w:p w14:paraId="1382165B" w14:textId="77777777" w:rsidR="00F15282" w:rsidRPr="00777182" w:rsidRDefault="00F15282" w:rsidP="00F15282">
            <w:pPr>
              <w:widowControl/>
              <w:ind w:firstLineChars="0" w:firstLine="0"/>
              <w:jc w:val="left"/>
              <w:rPr>
                <w:rFonts w:ascii="隶书" w:eastAsia="隶书" w:cs="宋体"/>
                <w:kern w:val="0"/>
                <w:sz w:val="32"/>
              </w:rPr>
            </w:pPr>
            <w:r w:rsidRPr="00777182">
              <w:rPr>
                <w:rFonts w:ascii="隶书" w:eastAsia="隶书" w:cs="宋体" w:hint="eastAsia"/>
                <w:kern w:val="0"/>
                <w:sz w:val="32"/>
              </w:rPr>
              <w:t>姓</w:t>
            </w:r>
            <w:r>
              <w:rPr>
                <w:rFonts w:ascii="隶书" w:eastAsia="隶书" w:cs="宋体" w:hint="eastAsia"/>
                <w:kern w:val="0"/>
                <w:sz w:val="32"/>
              </w:rPr>
              <w:t xml:space="preserve">      </w:t>
            </w:r>
            <w:r w:rsidRPr="00777182">
              <w:rPr>
                <w:rFonts w:ascii="隶书" w:eastAsia="隶书" w:cs="宋体" w:hint="eastAsia"/>
                <w:kern w:val="0"/>
                <w:sz w:val="32"/>
              </w:rPr>
              <w:t xml:space="preserve"> 名</w:t>
            </w:r>
          </w:p>
        </w:tc>
        <w:tc>
          <w:tcPr>
            <w:tcW w:w="4278" w:type="dxa"/>
            <w:tcBorders>
              <w:top w:val="single" w:sz="4" w:space="0" w:color="auto"/>
              <w:bottom w:val="single" w:sz="4" w:space="0" w:color="auto"/>
            </w:tcBorders>
            <w:vAlign w:val="center"/>
          </w:tcPr>
          <w:p w14:paraId="00A051B1" w14:textId="2946E29D" w:rsidR="00F15282" w:rsidRPr="00DA6638" w:rsidRDefault="008A6650" w:rsidP="008A6650">
            <w:pPr>
              <w:widowControl/>
              <w:spacing w:line="567" w:lineRule="exact"/>
              <w:ind w:firstLineChars="0" w:firstLine="0"/>
              <w:jc w:val="center"/>
              <w:rPr>
                <w:rFonts w:ascii="隶书" w:eastAsia="隶书" w:cs="宋体"/>
                <w:kern w:val="0"/>
                <w:sz w:val="32"/>
                <w:lang w:val="en-GB"/>
              </w:rPr>
            </w:pPr>
            <w:r>
              <w:rPr>
                <w:rFonts w:ascii="Calibri" w:eastAsia="隶书" w:hAnsi="Calibri" w:cs="宋体" w:hint="eastAsia"/>
                <w:kern w:val="0"/>
                <w:sz w:val="32"/>
                <w:lang w:val="en-GB"/>
              </w:rPr>
              <w:t>黄全瑞</w:t>
            </w:r>
          </w:p>
        </w:tc>
      </w:tr>
      <w:tr w:rsidR="00F15282" w:rsidRPr="008B768F" w14:paraId="58B5B5AC" w14:textId="77777777" w:rsidTr="00F15282">
        <w:trPr>
          <w:trHeight w:hRule="exact" w:val="567"/>
          <w:jc w:val="center"/>
        </w:trPr>
        <w:tc>
          <w:tcPr>
            <w:tcW w:w="2154" w:type="dxa"/>
            <w:vAlign w:val="bottom"/>
          </w:tcPr>
          <w:p w14:paraId="12E35999" w14:textId="77777777" w:rsidR="00F15282" w:rsidRPr="00777182" w:rsidRDefault="00F15282" w:rsidP="00F15282">
            <w:pPr>
              <w:widowControl/>
              <w:ind w:firstLineChars="0" w:firstLine="0"/>
              <w:jc w:val="left"/>
              <w:rPr>
                <w:rFonts w:ascii="隶书" w:eastAsia="隶书" w:cs="宋体"/>
                <w:kern w:val="0"/>
                <w:sz w:val="32"/>
              </w:rPr>
            </w:pPr>
            <w:r w:rsidRPr="00777182">
              <w:rPr>
                <w:rFonts w:ascii="隶书" w:eastAsia="隶书" w:cs="宋体" w:hint="eastAsia"/>
                <w:kern w:val="0"/>
                <w:sz w:val="32"/>
              </w:rPr>
              <w:t>学</w:t>
            </w:r>
            <w:r>
              <w:rPr>
                <w:rFonts w:ascii="隶书" w:eastAsia="隶书" w:cs="宋体" w:hint="eastAsia"/>
                <w:kern w:val="0"/>
                <w:sz w:val="32"/>
              </w:rPr>
              <w:t xml:space="preserve">      </w:t>
            </w:r>
            <w:r w:rsidRPr="00777182">
              <w:rPr>
                <w:rFonts w:ascii="隶书" w:eastAsia="隶书" w:cs="宋体" w:hint="eastAsia"/>
                <w:kern w:val="0"/>
                <w:sz w:val="32"/>
              </w:rPr>
              <w:t xml:space="preserve"> 号</w:t>
            </w:r>
          </w:p>
        </w:tc>
        <w:tc>
          <w:tcPr>
            <w:tcW w:w="4278" w:type="dxa"/>
            <w:tcBorders>
              <w:top w:val="single" w:sz="4" w:space="0" w:color="auto"/>
              <w:bottom w:val="single" w:sz="4" w:space="0" w:color="auto"/>
            </w:tcBorders>
            <w:vAlign w:val="center"/>
          </w:tcPr>
          <w:p w14:paraId="36F10E13" w14:textId="718AD55C" w:rsidR="00F15282" w:rsidRPr="008B768F" w:rsidRDefault="008A6650" w:rsidP="008A6650">
            <w:pPr>
              <w:widowControl/>
              <w:spacing w:line="567" w:lineRule="exact"/>
              <w:ind w:firstLineChars="0" w:firstLine="0"/>
              <w:jc w:val="center"/>
              <w:rPr>
                <w:rFonts w:eastAsia="隶书"/>
                <w:kern w:val="0"/>
                <w:sz w:val="32"/>
                <w:szCs w:val="32"/>
              </w:rPr>
            </w:pPr>
            <w:r>
              <w:rPr>
                <w:rFonts w:eastAsia="隶书"/>
                <w:kern w:val="0"/>
                <w:sz w:val="32"/>
              </w:rPr>
              <w:t>193023020437</w:t>
            </w:r>
          </w:p>
        </w:tc>
      </w:tr>
      <w:tr w:rsidR="00F15282" w:rsidRPr="00777182" w14:paraId="0C869AD2" w14:textId="77777777" w:rsidTr="00F15282">
        <w:trPr>
          <w:trHeight w:val="397"/>
          <w:jc w:val="center"/>
        </w:trPr>
        <w:tc>
          <w:tcPr>
            <w:tcW w:w="6432" w:type="dxa"/>
            <w:gridSpan w:val="2"/>
            <w:vAlign w:val="center"/>
          </w:tcPr>
          <w:p w14:paraId="4E0763A5" w14:textId="77777777" w:rsidR="00F15282" w:rsidRPr="00777182" w:rsidRDefault="00F15282" w:rsidP="00F15282">
            <w:pPr>
              <w:widowControl/>
              <w:ind w:firstLineChars="0" w:firstLine="0"/>
              <w:jc w:val="left"/>
              <w:rPr>
                <w:rFonts w:ascii="隶书" w:eastAsia="隶书" w:cs="宋体"/>
                <w:i/>
                <w:iCs/>
                <w:kern w:val="0"/>
                <w:sz w:val="32"/>
              </w:rPr>
            </w:pPr>
          </w:p>
        </w:tc>
      </w:tr>
      <w:tr w:rsidR="00F15282" w:rsidRPr="00777182" w14:paraId="35DD3CE6" w14:textId="77777777" w:rsidTr="00F15282">
        <w:trPr>
          <w:trHeight w:hRule="exact" w:val="567"/>
          <w:jc w:val="center"/>
        </w:trPr>
        <w:tc>
          <w:tcPr>
            <w:tcW w:w="2154" w:type="dxa"/>
            <w:vAlign w:val="center"/>
          </w:tcPr>
          <w:p w14:paraId="22EE10A8" w14:textId="77777777" w:rsidR="00F15282" w:rsidRPr="00777182" w:rsidRDefault="00F15282" w:rsidP="00F15282">
            <w:pPr>
              <w:widowControl/>
              <w:ind w:firstLineChars="0" w:firstLine="0"/>
              <w:jc w:val="left"/>
              <w:rPr>
                <w:rFonts w:ascii="隶书" w:eastAsia="隶书" w:cs="宋体"/>
                <w:kern w:val="0"/>
                <w:sz w:val="32"/>
              </w:rPr>
            </w:pPr>
            <w:r w:rsidRPr="00777182">
              <w:rPr>
                <w:rFonts w:ascii="隶书" w:eastAsia="隶书" w:cs="宋体" w:hint="eastAsia"/>
                <w:kern w:val="0"/>
                <w:sz w:val="32"/>
              </w:rPr>
              <w:t>指导教师单位</w:t>
            </w:r>
          </w:p>
        </w:tc>
        <w:tc>
          <w:tcPr>
            <w:tcW w:w="4278" w:type="dxa"/>
            <w:tcBorders>
              <w:bottom w:val="single" w:sz="4" w:space="0" w:color="auto"/>
            </w:tcBorders>
            <w:vAlign w:val="center"/>
          </w:tcPr>
          <w:p w14:paraId="2201B082" w14:textId="1B3FB24A" w:rsidR="00F15282" w:rsidRPr="00777182" w:rsidRDefault="00F15282" w:rsidP="008A6650">
            <w:pPr>
              <w:widowControl/>
              <w:spacing w:line="567" w:lineRule="exact"/>
              <w:ind w:firstLineChars="0" w:firstLine="0"/>
              <w:jc w:val="center"/>
              <w:rPr>
                <w:rFonts w:ascii="隶书" w:eastAsia="隶书" w:cs="宋体"/>
                <w:kern w:val="0"/>
                <w:sz w:val="32"/>
              </w:rPr>
            </w:pPr>
          </w:p>
        </w:tc>
      </w:tr>
      <w:tr w:rsidR="00F15282" w:rsidRPr="00C81CE2" w14:paraId="12F9B6D5" w14:textId="77777777" w:rsidTr="00F15282">
        <w:trPr>
          <w:trHeight w:hRule="exact" w:val="567"/>
          <w:jc w:val="center"/>
        </w:trPr>
        <w:tc>
          <w:tcPr>
            <w:tcW w:w="2154" w:type="dxa"/>
            <w:vAlign w:val="center"/>
          </w:tcPr>
          <w:p w14:paraId="03761CF3" w14:textId="77777777" w:rsidR="00F15282" w:rsidRPr="00777182" w:rsidRDefault="00F15282" w:rsidP="00F15282">
            <w:pPr>
              <w:widowControl/>
              <w:ind w:firstLineChars="0" w:firstLine="0"/>
              <w:jc w:val="left"/>
              <w:rPr>
                <w:rFonts w:ascii="隶书" w:eastAsia="隶书" w:cs="宋体"/>
                <w:kern w:val="0"/>
                <w:sz w:val="32"/>
              </w:rPr>
            </w:pPr>
            <w:r w:rsidRPr="00777182">
              <w:rPr>
                <w:rFonts w:ascii="隶书" w:eastAsia="隶书" w:cs="宋体" w:hint="eastAsia"/>
                <w:kern w:val="0"/>
                <w:sz w:val="32"/>
              </w:rPr>
              <w:t>指导教师姓名</w:t>
            </w:r>
          </w:p>
        </w:tc>
        <w:tc>
          <w:tcPr>
            <w:tcW w:w="4278" w:type="dxa"/>
            <w:tcBorders>
              <w:top w:val="single" w:sz="4" w:space="0" w:color="auto"/>
              <w:bottom w:val="single" w:sz="4" w:space="0" w:color="auto"/>
            </w:tcBorders>
            <w:vAlign w:val="center"/>
          </w:tcPr>
          <w:p w14:paraId="65413E23" w14:textId="44F011AF" w:rsidR="00F15282" w:rsidRPr="00C81CE2" w:rsidRDefault="008A6650" w:rsidP="008A6650">
            <w:pPr>
              <w:widowControl/>
              <w:spacing w:line="567" w:lineRule="exact"/>
              <w:ind w:firstLineChars="0" w:firstLine="0"/>
              <w:jc w:val="center"/>
              <w:rPr>
                <w:rFonts w:ascii="Calibri" w:eastAsia="隶书" w:hAnsi="Calibri" w:cs="宋体"/>
                <w:kern w:val="0"/>
                <w:sz w:val="32"/>
                <w:lang w:val="en-GB"/>
              </w:rPr>
            </w:pPr>
            <w:r w:rsidRPr="00A7156C">
              <w:rPr>
                <w:rFonts w:ascii="Calibri" w:eastAsia="隶书" w:hAnsi="Calibri" w:cs="宋体" w:hint="eastAsia"/>
                <w:kern w:val="0"/>
                <w:sz w:val="32"/>
                <w:lang w:val="en-GB"/>
              </w:rPr>
              <w:t>郭敏杰</w:t>
            </w:r>
          </w:p>
        </w:tc>
      </w:tr>
      <w:tr w:rsidR="00F15282" w:rsidRPr="0036708F" w14:paraId="3C8BC612" w14:textId="77777777" w:rsidTr="00F15282">
        <w:trPr>
          <w:trHeight w:hRule="exact" w:val="567"/>
          <w:jc w:val="center"/>
        </w:trPr>
        <w:tc>
          <w:tcPr>
            <w:tcW w:w="2154" w:type="dxa"/>
            <w:vAlign w:val="center"/>
          </w:tcPr>
          <w:p w14:paraId="10E7D55C" w14:textId="77777777" w:rsidR="00F15282" w:rsidRPr="00777182" w:rsidRDefault="00F15282" w:rsidP="00F15282">
            <w:pPr>
              <w:widowControl/>
              <w:ind w:firstLineChars="0" w:firstLine="0"/>
              <w:jc w:val="left"/>
              <w:rPr>
                <w:rFonts w:ascii="隶书" w:eastAsia="隶书" w:cs="宋体"/>
                <w:kern w:val="0"/>
                <w:sz w:val="32"/>
              </w:rPr>
            </w:pPr>
            <w:r w:rsidRPr="00777182">
              <w:rPr>
                <w:rFonts w:ascii="隶书" w:eastAsia="隶书" w:cs="宋体" w:hint="eastAsia"/>
                <w:kern w:val="0"/>
                <w:sz w:val="32"/>
              </w:rPr>
              <w:t>指导教师职称</w:t>
            </w:r>
          </w:p>
        </w:tc>
        <w:tc>
          <w:tcPr>
            <w:tcW w:w="4278" w:type="dxa"/>
            <w:tcBorders>
              <w:top w:val="single" w:sz="4" w:space="0" w:color="auto"/>
              <w:bottom w:val="single" w:sz="4" w:space="0" w:color="auto"/>
            </w:tcBorders>
            <w:vAlign w:val="center"/>
          </w:tcPr>
          <w:p w14:paraId="28F0E4F1" w14:textId="65853929" w:rsidR="00F15282" w:rsidRPr="0036708F" w:rsidRDefault="008A6650" w:rsidP="008A6650">
            <w:pPr>
              <w:widowControl/>
              <w:spacing w:line="567" w:lineRule="exact"/>
              <w:ind w:firstLineChars="0" w:firstLine="0"/>
              <w:jc w:val="center"/>
              <w:rPr>
                <w:rFonts w:ascii="隶书" w:eastAsia="隶书" w:cs="宋体"/>
                <w:b/>
                <w:kern w:val="0"/>
                <w:sz w:val="32"/>
              </w:rPr>
            </w:pPr>
            <w:r>
              <w:rPr>
                <w:rFonts w:ascii="隶书" w:eastAsia="隶书" w:cs="宋体" w:hint="eastAsia"/>
                <w:kern w:val="0"/>
                <w:sz w:val="32"/>
              </w:rPr>
              <w:t>未定级</w:t>
            </w:r>
          </w:p>
        </w:tc>
      </w:tr>
      <w:tr w:rsidR="00F15282" w:rsidRPr="008B768F" w14:paraId="25101629" w14:textId="77777777" w:rsidTr="00F15282">
        <w:trPr>
          <w:trHeight w:val="617"/>
          <w:jc w:val="center"/>
        </w:trPr>
        <w:tc>
          <w:tcPr>
            <w:tcW w:w="2154" w:type="dxa"/>
            <w:vAlign w:val="center"/>
          </w:tcPr>
          <w:p w14:paraId="593A762E" w14:textId="77777777" w:rsidR="00F15282" w:rsidRPr="008B768F" w:rsidRDefault="00F15282" w:rsidP="00F15282">
            <w:pPr>
              <w:tabs>
                <w:tab w:val="left" w:pos="735"/>
                <w:tab w:val="left" w:pos="7875"/>
              </w:tabs>
              <w:spacing w:beforeLines="50" w:before="163" w:line="640" w:lineRule="exact"/>
              <w:ind w:firstLineChars="0" w:firstLine="0"/>
              <w:jc w:val="left"/>
              <w:rPr>
                <w:rFonts w:ascii="隶书" w:eastAsia="隶书"/>
                <w:sz w:val="30"/>
                <w:szCs w:val="30"/>
              </w:rPr>
            </w:pPr>
            <w:r w:rsidRPr="008B768F">
              <w:rPr>
                <w:rFonts w:eastAsia="楷体_GB2312" w:hint="eastAsia"/>
                <w:b/>
                <w:sz w:val="30"/>
                <w:szCs w:val="30"/>
              </w:rPr>
              <w:t>完成日期</w:t>
            </w:r>
          </w:p>
        </w:tc>
        <w:tc>
          <w:tcPr>
            <w:tcW w:w="4278" w:type="dxa"/>
            <w:vAlign w:val="center"/>
          </w:tcPr>
          <w:p w14:paraId="32D4B427" w14:textId="29AF96B4" w:rsidR="00F15282" w:rsidRPr="008A6650" w:rsidRDefault="008A6650" w:rsidP="00F15282">
            <w:pPr>
              <w:tabs>
                <w:tab w:val="left" w:pos="735"/>
                <w:tab w:val="left" w:pos="7875"/>
              </w:tabs>
              <w:spacing w:beforeLines="50" w:before="163" w:line="640" w:lineRule="exact"/>
              <w:ind w:firstLineChars="0" w:firstLine="0"/>
              <w:jc w:val="left"/>
              <w:rPr>
                <w:rFonts w:ascii="隶书" w:eastAsia="隶书"/>
                <w:sz w:val="30"/>
                <w:szCs w:val="30"/>
              </w:rPr>
            </w:pPr>
            <w:r w:rsidRPr="008A6650">
              <w:rPr>
                <w:rFonts w:ascii="隶书" w:eastAsia="隶书" w:hint="eastAsia"/>
                <w:b/>
                <w:sz w:val="30"/>
                <w:szCs w:val="30"/>
              </w:rPr>
              <w:t>2023年4月10日</w:t>
            </w:r>
          </w:p>
        </w:tc>
      </w:tr>
    </w:tbl>
    <w:p w14:paraId="343B79E1" w14:textId="77777777" w:rsidR="00F15282" w:rsidRPr="00D366F5" w:rsidRDefault="00F15282" w:rsidP="00F15282">
      <w:pPr>
        <w:widowControl/>
        <w:snapToGrid w:val="0"/>
        <w:ind w:firstLine="480"/>
        <w:jc w:val="left"/>
        <w:rPr>
          <w:rFonts w:ascii="宋体" w:hAnsi="宋体" w:cs="宋体"/>
          <w:color w:val="000000"/>
          <w:kern w:val="0"/>
          <w:szCs w:val="21"/>
        </w:rPr>
      </w:pPr>
    </w:p>
    <w:bookmarkEnd w:id="0"/>
    <w:p w14:paraId="2B0FB9F5" w14:textId="77777777" w:rsidR="00F15282" w:rsidRDefault="00F15282">
      <w:pPr>
        <w:widowControl/>
        <w:ind w:firstLineChars="0" w:firstLine="0"/>
        <w:jc w:val="left"/>
      </w:pPr>
      <w:r>
        <w:br w:type="page"/>
      </w:r>
    </w:p>
    <w:p w14:paraId="776185E9" w14:textId="4D535265" w:rsidR="00F15282" w:rsidRDefault="00EA68E3" w:rsidP="009D1EE0">
      <w:pPr>
        <w:spacing w:beforeLines="50" w:before="163" w:afterLines="50" w:after="163"/>
        <w:ind w:firstLine="562"/>
        <w:jc w:val="center"/>
        <w:rPr>
          <w:rFonts w:ascii="宋体" w:hAnsi="宋体"/>
          <w:b/>
          <w:bCs/>
          <w:sz w:val="28"/>
          <w:szCs w:val="28"/>
        </w:rPr>
      </w:pPr>
      <w:r w:rsidRPr="00C41105">
        <w:rPr>
          <w:rFonts w:ascii="宋体" w:hAnsi="宋体" w:hint="eastAsia"/>
          <w:b/>
          <w:bCs/>
          <w:sz w:val="28"/>
          <w:szCs w:val="28"/>
        </w:rPr>
        <w:lastRenderedPageBreak/>
        <w:t>摘要</w:t>
      </w:r>
    </w:p>
    <w:p w14:paraId="643F5403" w14:textId="185325A6" w:rsidR="00A3527C" w:rsidRDefault="00A3527C" w:rsidP="00A3527C">
      <w:pPr>
        <w:spacing w:beforeLines="50" w:before="163" w:afterLines="50" w:after="163"/>
        <w:ind w:firstLine="480"/>
        <w:jc w:val="left"/>
      </w:pPr>
      <w:r>
        <w:rPr>
          <w:rFonts w:hint="eastAsia"/>
        </w:rPr>
        <w:t>为解决</w:t>
      </w:r>
      <w:r>
        <w:t>L</w:t>
      </w:r>
      <w:r>
        <w:rPr>
          <w:rFonts w:hint="eastAsia"/>
        </w:rPr>
        <w:t>inux</w:t>
      </w:r>
      <w:r>
        <w:rPr>
          <w:rFonts w:hint="eastAsia"/>
        </w:rPr>
        <w:t>桌面操作</w:t>
      </w:r>
      <w:r>
        <w:rPr>
          <w:rFonts w:hint="eastAsia"/>
        </w:rPr>
        <w:t>系统兴起前提下的跨平台网络交流问题，本文设计了一款采用</w:t>
      </w:r>
      <w:r>
        <w:t>S/C</w:t>
      </w:r>
      <w:r>
        <w:rPr>
          <w:rFonts w:hint="eastAsia"/>
        </w:rPr>
        <w:t>网络架构的跨平台网络通信平台。所设计的通信平台</w:t>
      </w:r>
      <w:r>
        <w:rPr>
          <w:rFonts w:hint="eastAsia"/>
        </w:rPr>
        <w:t>软件</w:t>
      </w:r>
      <w:r>
        <w:rPr>
          <w:rFonts w:hint="eastAsia"/>
        </w:rPr>
        <w:t>通过讲简单文字通信流程、文件互传等功能集成在所设计的</w:t>
      </w:r>
      <w:r>
        <w:t>UI</w:t>
      </w:r>
      <w:r>
        <w:rPr>
          <w:rFonts w:hint="eastAsia"/>
        </w:rPr>
        <w:t>界面上，能够轻松解决</w:t>
      </w:r>
      <w:r>
        <w:t>W</w:t>
      </w:r>
      <w:r>
        <w:rPr>
          <w:rFonts w:hint="eastAsia"/>
        </w:rPr>
        <w:t>indows</w:t>
      </w:r>
      <w:r>
        <w:rPr>
          <w:rFonts w:hint="eastAsia"/>
        </w:rPr>
        <w:t>系统与</w:t>
      </w:r>
      <w:r>
        <w:t>L</w:t>
      </w:r>
      <w:r>
        <w:rPr>
          <w:rFonts w:hint="eastAsia"/>
        </w:rPr>
        <w:t>inux</w:t>
      </w:r>
      <w:r>
        <w:rPr>
          <w:rFonts w:hint="eastAsia"/>
        </w:rPr>
        <w:t>的互通问题。</w:t>
      </w:r>
      <w:r w:rsidR="005C4148">
        <w:rPr>
          <w:rFonts w:hint="eastAsia"/>
        </w:rPr>
        <w:t>软件</w:t>
      </w:r>
      <w:r>
        <w:rPr>
          <w:rFonts w:hint="eastAsia"/>
        </w:rPr>
        <w:t>经实测，所设计的系统能够实现预定功能，有利于促进后续互联网和计算机领域的发展。</w:t>
      </w:r>
    </w:p>
    <w:p w14:paraId="14EFCDDA" w14:textId="5C15E5B3" w:rsidR="007B14F3" w:rsidRDefault="007B14F3" w:rsidP="0014250E">
      <w:pPr>
        <w:ind w:firstLine="482"/>
        <w:rPr>
          <w:rFonts w:ascii="宋体" w:hAnsi="宋体"/>
          <w:szCs w:val="24"/>
        </w:rPr>
      </w:pPr>
      <w:r w:rsidRPr="007B14F3">
        <w:rPr>
          <w:rFonts w:ascii="宋体" w:hAnsi="宋体" w:cs="宋体" w:hint="eastAsia"/>
          <w:b/>
          <w:kern w:val="0"/>
          <w:szCs w:val="21"/>
        </w:rPr>
        <w:t>关键词：</w:t>
      </w:r>
      <w:r w:rsidR="00A3527C" w:rsidRPr="007B14F3">
        <w:rPr>
          <w:rFonts w:ascii="宋体" w:hAnsi="宋体" w:hint="eastAsia"/>
          <w:szCs w:val="24"/>
        </w:rPr>
        <w:t xml:space="preserve"> </w:t>
      </w:r>
      <w:r w:rsidR="00626DEE" w:rsidRPr="007B14F3">
        <w:rPr>
          <w:rFonts w:ascii="宋体" w:hAnsi="宋体" w:hint="eastAsia"/>
          <w:szCs w:val="24"/>
        </w:rPr>
        <w:t>S/</w:t>
      </w:r>
      <w:r w:rsidR="00626DEE" w:rsidRPr="007B14F3">
        <w:rPr>
          <w:rFonts w:ascii="宋体" w:hAnsi="宋体"/>
          <w:szCs w:val="24"/>
        </w:rPr>
        <w:t>C</w:t>
      </w:r>
      <w:r w:rsidR="00626DEE" w:rsidRPr="007B14F3">
        <w:rPr>
          <w:rFonts w:ascii="宋体" w:hAnsi="宋体" w:hint="eastAsia"/>
          <w:szCs w:val="24"/>
        </w:rPr>
        <w:t>架构；</w:t>
      </w:r>
      <w:r w:rsidR="00A3527C" w:rsidRPr="007B14F3">
        <w:rPr>
          <w:rFonts w:ascii="宋体" w:hAnsi="宋体" w:hint="eastAsia"/>
          <w:szCs w:val="24"/>
        </w:rPr>
        <w:t>网络通信；</w:t>
      </w:r>
    </w:p>
    <w:p w14:paraId="28E479BF" w14:textId="77777777" w:rsidR="007B14F3" w:rsidRDefault="007B14F3" w:rsidP="0014250E">
      <w:pPr>
        <w:ind w:firstLine="480"/>
        <w:rPr>
          <w:rFonts w:ascii="宋体" w:hAnsi="宋体"/>
          <w:szCs w:val="24"/>
        </w:rPr>
        <w:sectPr w:rsidR="007B14F3" w:rsidSect="00647C8E">
          <w:headerReference w:type="even" r:id="rId9"/>
          <w:headerReference w:type="default" r:id="rId10"/>
          <w:footerReference w:type="even" r:id="rId11"/>
          <w:footerReference w:type="default" r:id="rId12"/>
          <w:headerReference w:type="first" r:id="rId13"/>
          <w:footerReference w:type="first" r:id="rId14"/>
          <w:pgSz w:w="11906" w:h="16838"/>
          <w:pgMar w:top="1440" w:right="1800" w:bottom="1440" w:left="1800" w:header="850" w:footer="992" w:gutter="0"/>
          <w:pgNumType w:fmt="upperRoman"/>
          <w:cols w:space="425"/>
          <w:docGrid w:type="lines" w:linePitch="326"/>
        </w:sectPr>
      </w:pPr>
    </w:p>
    <w:p w14:paraId="79F92073" w14:textId="77777777" w:rsidR="007B14F3" w:rsidRDefault="007B14F3" w:rsidP="0014250E">
      <w:pPr>
        <w:ind w:firstLine="480"/>
        <w:rPr>
          <w:rFonts w:ascii="宋体" w:hAnsi="宋体"/>
          <w:szCs w:val="24"/>
        </w:rPr>
      </w:pPr>
    </w:p>
    <w:p w14:paraId="269DD77B" w14:textId="3B08CD30" w:rsidR="007B14F3" w:rsidRDefault="007B14F3" w:rsidP="007B14F3">
      <w:pPr>
        <w:ind w:firstLine="643"/>
        <w:jc w:val="center"/>
        <w:rPr>
          <w:rFonts w:ascii="Times New Roman" w:hAnsi="Times New Roman" w:cs="Times New Roman"/>
          <w:b/>
          <w:bCs/>
          <w:sz w:val="32"/>
          <w:szCs w:val="32"/>
        </w:rPr>
      </w:pPr>
      <w:r w:rsidRPr="007B14F3">
        <w:rPr>
          <w:rFonts w:ascii="Times New Roman" w:hAnsi="Times New Roman" w:cs="Times New Roman"/>
          <w:b/>
          <w:bCs/>
          <w:sz w:val="32"/>
          <w:szCs w:val="32"/>
        </w:rPr>
        <w:t>Abstract</w:t>
      </w:r>
    </w:p>
    <w:p w14:paraId="5BB47AAF" w14:textId="00EC747E" w:rsidR="007B14F3" w:rsidRPr="00A3527C" w:rsidRDefault="007B14F3" w:rsidP="007B14F3">
      <w:pPr>
        <w:spacing w:beforeLines="50" w:before="156" w:afterLines="50" w:after="156"/>
        <w:ind w:firstLine="480"/>
        <w:rPr>
          <w:rStyle w:val="transsent"/>
          <w:rFonts w:ascii="Times New Roman" w:hAnsi="Times New Roman" w:cs="Times New Roman"/>
          <w:color w:val="FF0000"/>
          <w:szCs w:val="24"/>
          <w:shd w:val="clear" w:color="auto" w:fill="FFFFFF"/>
        </w:rPr>
      </w:pPr>
      <w:r w:rsidRPr="00A3527C">
        <w:rPr>
          <w:rStyle w:val="transsent"/>
          <w:rFonts w:ascii="Times New Roman" w:hAnsi="Times New Roman" w:cs="Times New Roman"/>
          <w:color w:val="FF0000"/>
          <w:szCs w:val="24"/>
          <w:shd w:val="clear" w:color="auto" w:fill="FFFFFF"/>
        </w:rPr>
        <w:t>With the development of the Internet, it is more and more popular to use network chat software to communicate with electronic terminals such as mobile phones or computers. The rise of Linux desktop operating system also makes more and more non-technical people to use Linux system as a daily system. This article will implement a simple and available cross-platform network chat software, using S/C network architecture, which can be used to deploy cross-platform network communication platform. The content includes simple communication process design, network protocol design of text and file transmission in the network, UI design and details, etc. The content will involve the analysis of programming code, from the perspective of programming developers to explore the UI interface, network programming server and data exchange protocol design and other all-round programming knowledge, as well as practical programming details processing. Among them, the theoretical knowledge of programming code analysis and practical use of the combination</w:t>
      </w:r>
      <w:r w:rsidRPr="00A3527C">
        <w:rPr>
          <w:rStyle w:val="transsent"/>
          <w:rFonts w:ascii="Times New Roman" w:hAnsi="Times New Roman" w:cs="Times New Roman" w:hint="eastAsia"/>
          <w:color w:val="FF0000"/>
          <w:szCs w:val="24"/>
          <w:shd w:val="clear" w:color="auto" w:fill="FFFFFF"/>
        </w:rPr>
        <w:t>.</w:t>
      </w:r>
    </w:p>
    <w:p w14:paraId="5DF040A2" w14:textId="64EC663C" w:rsidR="007B14F3" w:rsidRPr="00A3527C" w:rsidRDefault="007B14F3" w:rsidP="007B14F3">
      <w:pPr>
        <w:spacing w:beforeLines="50" w:before="156" w:afterLines="50" w:after="156"/>
        <w:ind w:firstLine="480"/>
        <w:rPr>
          <w:rStyle w:val="transsent"/>
          <w:rFonts w:ascii="Segoe UI" w:hAnsi="Segoe UI" w:cs="Segoe UI"/>
          <w:color w:val="FF0000"/>
          <w:szCs w:val="21"/>
          <w:shd w:val="clear" w:color="auto" w:fill="FFFFFF"/>
        </w:rPr>
      </w:pPr>
    </w:p>
    <w:p w14:paraId="5C1AEE67" w14:textId="012B4BE5" w:rsidR="007B14F3" w:rsidRPr="00A3527C" w:rsidRDefault="007B14F3" w:rsidP="007B14F3">
      <w:pPr>
        <w:spacing w:beforeLines="50" w:before="156" w:afterLines="50" w:after="156"/>
        <w:ind w:firstLine="482"/>
        <w:rPr>
          <w:rFonts w:ascii="Times New Roman" w:hAnsi="Times New Roman" w:cs="Times New Roman"/>
          <w:b/>
          <w:bCs/>
          <w:color w:val="FF0000"/>
          <w:sz w:val="32"/>
          <w:szCs w:val="32"/>
        </w:rPr>
      </w:pPr>
      <w:r w:rsidRPr="00A3527C">
        <w:rPr>
          <w:rStyle w:val="transsent"/>
          <w:rFonts w:ascii="Times New Roman" w:hAnsi="Times New Roman" w:cs="Times New Roman"/>
          <w:b/>
          <w:bCs/>
          <w:color w:val="FF0000"/>
          <w:szCs w:val="24"/>
        </w:rPr>
        <w:t>Key words:</w:t>
      </w:r>
      <w:r w:rsidRPr="00A3527C">
        <w:rPr>
          <w:rStyle w:val="transsent"/>
          <w:rFonts w:ascii="Segoe UI" w:hAnsi="Segoe UI" w:cs="Segoe UI"/>
          <w:color w:val="FF0000"/>
          <w:sz w:val="21"/>
          <w:szCs w:val="21"/>
        </w:rPr>
        <w:t xml:space="preserve"> </w:t>
      </w:r>
      <w:r w:rsidRPr="00A3527C">
        <w:rPr>
          <w:rStyle w:val="transsent"/>
          <w:rFonts w:ascii="Times New Roman" w:hAnsi="Times New Roman" w:cs="Times New Roman"/>
          <w:color w:val="FF0000"/>
          <w:szCs w:val="24"/>
          <w:shd w:val="clear" w:color="auto" w:fill="FFFFFF"/>
        </w:rPr>
        <w:t>C++;</w:t>
      </w:r>
      <w:r w:rsidR="00370D88" w:rsidRPr="00A3527C">
        <w:rPr>
          <w:rStyle w:val="transsent"/>
          <w:rFonts w:ascii="Times New Roman" w:hAnsi="Times New Roman" w:cs="Times New Roman"/>
          <w:color w:val="FF0000"/>
          <w:szCs w:val="24"/>
          <w:shd w:val="clear" w:color="auto" w:fill="FFFFFF"/>
        </w:rPr>
        <w:t xml:space="preserve"> </w:t>
      </w:r>
      <w:r w:rsidRPr="00A3527C">
        <w:rPr>
          <w:rStyle w:val="transsent"/>
          <w:rFonts w:ascii="Times New Roman" w:hAnsi="Times New Roman" w:cs="Times New Roman"/>
          <w:color w:val="FF0000"/>
          <w:szCs w:val="24"/>
          <w:shd w:val="clear" w:color="auto" w:fill="FFFFFF"/>
        </w:rPr>
        <w:t>Linux;</w:t>
      </w:r>
      <w:r w:rsidR="00370D88" w:rsidRPr="00A3527C">
        <w:rPr>
          <w:rStyle w:val="transsent"/>
          <w:rFonts w:ascii="Times New Roman" w:hAnsi="Times New Roman" w:cs="Times New Roman"/>
          <w:color w:val="FF0000"/>
          <w:szCs w:val="24"/>
          <w:shd w:val="clear" w:color="auto" w:fill="FFFFFF"/>
        </w:rPr>
        <w:t xml:space="preserve"> </w:t>
      </w:r>
      <w:r w:rsidRPr="00A3527C">
        <w:rPr>
          <w:rStyle w:val="transsent"/>
          <w:rFonts w:ascii="Times New Roman" w:hAnsi="Times New Roman" w:cs="Times New Roman"/>
          <w:color w:val="FF0000"/>
          <w:szCs w:val="24"/>
          <w:shd w:val="clear" w:color="auto" w:fill="FFFFFF"/>
        </w:rPr>
        <w:t>S/C architecture;</w:t>
      </w:r>
      <w:r w:rsidR="00370D88" w:rsidRPr="00A3527C">
        <w:rPr>
          <w:rStyle w:val="transsent"/>
          <w:rFonts w:ascii="Times New Roman" w:hAnsi="Times New Roman" w:cs="Times New Roman"/>
          <w:color w:val="FF0000"/>
          <w:szCs w:val="24"/>
          <w:shd w:val="clear" w:color="auto" w:fill="FFFFFF"/>
        </w:rPr>
        <w:t xml:space="preserve"> </w:t>
      </w:r>
      <w:r w:rsidRPr="00A3527C">
        <w:rPr>
          <w:rStyle w:val="transsent"/>
          <w:rFonts w:ascii="Times New Roman" w:hAnsi="Times New Roman" w:cs="Times New Roman"/>
          <w:color w:val="FF0000"/>
          <w:szCs w:val="24"/>
          <w:shd w:val="clear" w:color="auto" w:fill="FFFFFF"/>
        </w:rPr>
        <w:t>Network programming; Network protocol; Chat software</w:t>
      </w:r>
    </w:p>
    <w:p w14:paraId="203C2EF7" w14:textId="5E5F8C57" w:rsidR="00370D88" w:rsidRDefault="00370D88">
      <w:pPr>
        <w:widowControl/>
        <w:spacing w:line="240" w:lineRule="auto"/>
        <w:ind w:firstLineChars="0" w:firstLine="0"/>
        <w:jc w:val="left"/>
        <w:rPr>
          <w:rFonts w:ascii="Times New Roman" w:hAnsi="Times New Roman" w:cs="Times New Roman"/>
          <w:b/>
          <w:bCs/>
          <w:sz w:val="32"/>
          <w:szCs w:val="32"/>
        </w:rPr>
      </w:pPr>
      <w:r>
        <w:rPr>
          <w:rFonts w:ascii="Times New Roman" w:hAnsi="Times New Roman" w:cs="Times New Roman"/>
          <w:b/>
          <w:bCs/>
          <w:sz w:val="32"/>
          <w:szCs w:val="32"/>
        </w:rPr>
        <w:br w:type="page"/>
      </w:r>
    </w:p>
    <w:sdt>
      <w:sdtPr>
        <w:rPr>
          <w:rFonts w:ascii="Arial" w:eastAsia="宋体" w:hAnsi="Arial" w:cstheme="minorBidi"/>
          <w:color w:val="auto"/>
          <w:kern w:val="2"/>
          <w:sz w:val="24"/>
          <w:szCs w:val="22"/>
          <w:lang w:val="zh-CN"/>
        </w:rPr>
        <w:id w:val="982665139"/>
        <w:docPartObj>
          <w:docPartGallery w:val="Table of Contents"/>
          <w:docPartUnique/>
        </w:docPartObj>
      </w:sdtPr>
      <w:sdtEndPr>
        <w:rPr>
          <w:b/>
          <w:bCs/>
        </w:rPr>
      </w:sdtEndPr>
      <w:sdtContent>
        <w:p w14:paraId="267BECAF" w14:textId="45A31AD6" w:rsidR="0062355A" w:rsidRPr="0062355A" w:rsidRDefault="0062355A" w:rsidP="0062355A">
          <w:pPr>
            <w:pStyle w:val="TOC"/>
            <w:ind w:firstLine="480"/>
            <w:jc w:val="center"/>
            <w:rPr>
              <w:rFonts w:ascii="黑体" w:eastAsia="黑体" w:hAnsi="黑体"/>
              <w:color w:val="000000" w:themeColor="text1"/>
            </w:rPr>
          </w:pPr>
          <w:r w:rsidRPr="0062355A">
            <w:rPr>
              <w:rFonts w:ascii="黑体" w:eastAsia="黑体" w:hAnsi="黑体"/>
              <w:color w:val="000000" w:themeColor="text1"/>
              <w:lang w:val="zh-CN"/>
            </w:rPr>
            <w:t>目录</w:t>
          </w:r>
        </w:p>
        <w:p w14:paraId="64E00128" w14:textId="6D8DCED0" w:rsidR="00AB5B66" w:rsidRDefault="00AB5B66">
          <w:pPr>
            <w:pStyle w:val="TOC1"/>
            <w:tabs>
              <w:tab w:val="left" w:pos="960"/>
              <w:tab w:val="right" w:leader="dot" w:pos="8296"/>
            </w:tabs>
            <w:ind w:firstLine="482"/>
            <w:rPr>
              <w:rFonts w:eastAsiaTheme="minorEastAsia" w:hAnsiTheme="minorHAnsi"/>
              <w:b w:val="0"/>
              <w:bCs w:val="0"/>
              <w:caps w:val="0"/>
              <w:noProof/>
              <w:sz w:val="21"/>
              <w:szCs w:val="22"/>
            </w:rPr>
          </w:pPr>
          <w:r>
            <w:fldChar w:fldCharType="begin"/>
          </w:r>
          <w:r>
            <w:instrText xml:space="preserve"> TOC \o "1-3" \h \z \u </w:instrText>
          </w:r>
          <w:r>
            <w:fldChar w:fldCharType="separate"/>
          </w:r>
          <w:hyperlink w:anchor="_Toc131522045" w:history="1">
            <w:r w:rsidRPr="0037029C">
              <w:rPr>
                <w:rStyle w:val="aa"/>
                <w:noProof/>
              </w:rPr>
              <w:t>1</w:t>
            </w:r>
            <w:r>
              <w:rPr>
                <w:rFonts w:eastAsiaTheme="minorEastAsia" w:hAnsiTheme="minorHAnsi"/>
                <w:b w:val="0"/>
                <w:bCs w:val="0"/>
                <w:caps w:val="0"/>
                <w:noProof/>
                <w:sz w:val="21"/>
                <w:szCs w:val="22"/>
              </w:rPr>
              <w:tab/>
            </w:r>
            <w:r w:rsidRPr="0037029C">
              <w:rPr>
                <w:rStyle w:val="aa"/>
                <w:noProof/>
              </w:rPr>
              <w:t>前言</w:t>
            </w:r>
            <w:r>
              <w:rPr>
                <w:noProof/>
                <w:webHidden/>
              </w:rPr>
              <w:tab/>
            </w:r>
            <w:r>
              <w:rPr>
                <w:noProof/>
                <w:webHidden/>
              </w:rPr>
              <w:fldChar w:fldCharType="begin"/>
            </w:r>
            <w:r>
              <w:rPr>
                <w:noProof/>
                <w:webHidden/>
              </w:rPr>
              <w:instrText xml:space="preserve"> PAGEREF _Toc131522045 \h </w:instrText>
            </w:r>
            <w:r>
              <w:rPr>
                <w:noProof/>
                <w:webHidden/>
              </w:rPr>
            </w:r>
            <w:r>
              <w:rPr>
                <w:noProof/>
                <w:webHidden/>
              </w:rPr>
              <w:fldChar w:fldCharType="separate"/>
            </w:r>
            <w:r>
              <w:rPr>
                <w:noProof/>
                <w:webHidden/>
              </w:rPr>
              <w:t>1</w:t>
            </w:r>
            <w:r>
              <w:rPr>
                <w:noProof/>
                <w:webHidden/>
              </w:rPr>
              <w:fldChar w:fldCharType="end"/>
            </w:r>
          </w:hyperlink>
        </w:p>
        <w:p w14:paraId="009946FC" w14:textId="6239244D" w:rsidR="00AB5B66" w:rsidRDefault="00000000">
          <w:pPr>
            <w:pStyle w:val="TOC2"/>
            <w:tabs>
              <w:tab w:val="left" w:pos="1440"/>
              <w:tab w:val="right" w:leader="dot" w:pos="8296"/>
            </w:tabs>
            <w:ind w:firstLine="480"/>
            <w:rPr>
              <w:rFonts w:eastAsiaTheme="minorEastAsia" w:hAnsiTheme="minorHAnsi"/>
              <w:smallCaps w:val="0"/>
              <w:noProof/>
              <w:sz w:val="21"/>
              <w:szCs w:val="22"/>
            </w:rPr>
          </w:pPr>
          <w:hyperlink w:anchor="_Toc131522046" w:history="1">
            <w:r w:rsidR="00AB5B66" w:rsidRPr="0037029C">
              <w:rPr>
                <w:rStyle w:val="aa"/>
                <w:noProof/>
              </w:rPr>
              <w:t>1.1</w:t>
            </w:r>
            <w:r w:rsidR="00AB5B66">
              <w:rPr>
                <w:rFonts w:eastAsiaTheme="minorEastAsia" w:hAnsiTheme="minorHAnsi"/>
                <w:smallCaps w:val="0"/>
                <w:noProof/>
                <w:sz w:val="21"/>
                <w:szCs w:val="22"/>
              </w:rPr>
              <w:tab/>
            </w:r>
            <w:r w:rsidR="00AB5B66" w:rsidRPr="0037029C">
              <w:rPr>
                <w:rStyle w:val="aa"/>
                <w:noProof/>
              </w:rPr>
              <w:t>课题背景及意义</w:t>
            </w:r>
            <w:r w:rsidR="00AB5B66">
              <w:rPr>
                <w:noProof/>
                <w:webHidden/>
              </w:rPr>
              <w:tab/>
            </w:r>
            <w:r w:rsidR="00AB5B66">
              <w:rPr>
                <w:noProof/>
                <w:webHidden/>
              </w:rPr>
              <w:fldChar w:fldCharType="begin"/>
            </w:r>
            <w:r w:rsidR="00AB5B66">
              <w:rPr>
                <w:noProof/>
                <w:webHidden/>
              </w:rPr>
              <w:instrText xml:space="preserve"> PAGEREF _Toc131522046 \h </w:instrText>
            </w:r>
            <w:r w:rsidR="00AB5B66">
              <w:rPr>
                <w:noProof/>
                <w:webHidden/>
              </w:rPr>
            </w:r>
            <w:r w:rsidR="00AB5B66">
              <w:rPr>
                <w:noProof/>
                <w:webHidden/>
              </w:rPr>
              <w:fldChar w:fldCharType="separate"/>
            </w:r>
            <w:r w:rsidR="00AB5B66">
              <w:rPr>
                <w:noProof/>
                <w:webHidden/>
              </w:rPr>
              <w:t>1</w:t>
            </w:r>
            <w:r w:rsidR="00AB5B66">
              <w:rPr>
                <w:noProof/>
                <w:webHidden/>
              </w:rPr>
              <w:fldChar w:fldCharType="end"/>
            </w:r>
          </w:hyperlink>
        </w:p>
        <w:p w14:paraId="1344DC42" w14:textId="00421EDB" w:rsidR="00AB5B66" w:rsidRDefault="00000000">
          <w:pPr>
            <w:pStyle w:val="TOC2"/>
            <w:tabs>
              <w:tab w:val="left" w:pos="1440"/>
              <w:tab w:val="right" w:leader="dot" w:pos="8296"/>
            </w:tabs>
            <w:ind w:firstLine="480"/>
            <w:rPr>
              <w:rFonts w:eastAsiaTheme="minorEastAsia" w:hAnsiTheme="minorHAnsi"/>
              <w:smallCaps w:val="0"/>
              <w:noProof/>
              <w:sz w:val="21"/>
              <w:szCs w:val="22"/>
            </w:rPr>
          </w:pPr>
          <w:hyperlink w:anchor="_Toc131522047" w:history="1">
            <w:r w:rsidR="00AB5B66" w:rsidRPr="0037029C">
              <w:rPr>
                <w:rStyle w:val="aa"/>
                <w:noProof/>
              </w:rPr>
              <w:t>1.2</w:t>
            </w:r>
            <w:r w:rsidR="00AB5B66">
              <w:rPr>
                <w:rFonts w:eastAsiaTheme="minorEastAsia" w:hAnsiTheme="minorHAnsi"/>
                <w:smallCaps w:val="0"/>
                <w:noProof/>
                <w:sz w:val="21"/>
                <w:szCs w:val="22"/>
              </w:rPr>
              <w:tab/>
            </w:r>
            <w:r w:rsidR="00AB5B66" w:rsidRPr="0037029C">
              <w:rPr>
                <w:rStyle w:val="aa"/>
                <w:noProof/>
              </w:rPr>
              <w:t>网络聊天的概念</w:t>
            </w:r>
            <w:r w:rsidR="00AB5B66">
              <w:rPr>
                <w:noProof/>
                <w:webHidden/>
              </w:rPr>
              <w:tab/>
            </w:r>
            <w:r w:rsidR="00AB5B66">
              <w:rPr>
                <w:noProof/>
                <w:webHidden/>
              </w:rPr>
              <w:fldChar w:fldCharType="begin"/>
            </w:r>
            <w:r w:rsidR="00AB5B66">
              <w:rPr>
                <w:noProof/>
                <w:webHidden/>
              </w:rPr>
              <w:instrText xml:space="preserve"> PAGEREF _Toc131522047 \h </w:instrText>
            </w:r>
            <w:r w:rsidR="00AB5B66">
              <w:rPr>
                <w:noProof/>
                <w:webHidden/>
              </w:rPr>
            </w:r>
            <w:r w:rsidR="00AB5B66">
              <w:rPr>
                <w:noProof/>
                <w:webHidden/>
              </w:rPr>
              <w:fldChar w:fldCharType="separate"/>
            </w:r>
            <w:r w:rsidR="00AB5B66">
              <w:rPr>
                <w:noProof/>
                <w:webHidden/>
              </w:rPr>
              <w:t>1</w:t>
            </w:r>
            <w:r w:rsidR="00AB5B66">
              <w:rPr>
                <w:noProof/>
                <w:webHidden/>
              </w:rPr>
              <w:fldChar w:fldCharType="end"/>
            </w:r>
          </w:hyperlink>
        </w:p>
        <w:p w14:paraId="53C297FC" w14:textId="56BE4B89" w:rsidR="00AB5B66" w:rsidRDefault="00000000">
          <w:pPr>
            <w:pStyle w:val="TOC2"/>
            <w:tabs>
              <w:tab w:val="left" w:pos="1440"/>
              <w:tab w:val="right" w:leader="dot" w:pos="8296"/>
            </w:tabs>
            <w:ind w:firstLine="480"/>
            <w:rPr>
              <w:rFonts w:eastAsiaTheme="minorEastAsia" w:hAnsiTheme="minorHAnsi"/>
              <w:smallCaps w:val="0"/>
              <w:noProof/>
              <w:sz w:val="21"/>
              <w:szCs w:val="22"/>
            </w:rPr>
          </w:pPr>
          <w:hyperlink w:anchor="_Toc131522048" w:history="1">
            <w:r w:rsidR="00AB5B66" w:rsidRPr="0037029C">
              <w:rPr>
                <w:rStyle w:val="aa"/>
                <w:noProof/>
              </w:rPr>
              <w:t>1.3</w:t>
            </w:r>
            <w:r w:rsidR="00AB5B66">
              <w:rPr>
                <w:rFonts w:eastAsiaTheme="minorEastAsia" w:hAnsiTheme="minorHAnsi"/>
                <w:smallCaps w:val="0"/>
                <w:noProof/>
                <w:sz w:val="21"/>
                <w:szCs w:val="22"/>
              </w:rPr>
              <w:tab/>
            </w:r>
            <w:r w:rsidR="00AB5B66" w:rsidRPr="0037029C">
              <w:rPr>
                <w:rStyle w:val="aa"/>
                <w:noProof/>
              </w:rPr>
              <w:t>网络聊天发展现状</w:t>
            </w:r>
            <w:r w:rsidR="00AB5B66">
              <w:rPr>
                <w:noProof/>
                <w:webHidden/>
              </w:rPr>
              <w:tab/>
            </w:r>
            <w:r w:rsidR="00AB5B66">
              <w:rPr>
                <w:noProof/>
                <w:webHidden/>
              </w:rPr>
              <w:fldChar w:fldCharType="begin"/>
            </w:r>
            <w:r w:rsidR="00AB5B66">
              <w:rPr>
                <w:noProof/>
                <w:webHidden/>
              </w:rPr>
              <w:instrText xml:space="preserve"> PAGEREF _Toc131522048 \h </w:instrText>
            </w:r>
            <w:r w:rsidR="00AB5B66">
              <w:rPr>
                <w:noProof/>
                <w:webHidden/>
              </w:rPr>
            </w:r>
            <w:r w:rsidR="00AB5B66">
              <w:rPr>
                <w:noProof/>
                <w:webHidden/>
              </w:rPr>
              <w:fldChar w:fldCharType="separate"/>
            </w:r>
            <w:r w:rsidR="00AB5B66">
              <w:rPr>
                <w:noProof/>
                <w:webHidden/>
              </w:rPr>
              <w:t>2</w:t>
            </w:r>
            <w:r w:rsidR="00AB5B66">
              <w:rPr>
                <w:noProof/>
                <w:webHidden/>
              </w:rPr>
              <w:fldChar w:fldCharType="end"/>
            </w:r>
          </w:hyperlink>
        </w:p>
        <w:p w14:paraId="6B4D72E0" w14:textId="4C6695F9" w:rsidR="00AB5B66" w:rsidRDefault="00000000">
          <w:pPr>
            <w:pStyle w:val="TOC2"/>
            <w:tabs>
              <w:tab w:val="left" w:pos="1440"/>
              <w:tab w:val="right" w:leader="dot" w:pos="8296"/>
            </w:tabs>
            <w:ind w:firstLine="480"/>
            <w:rPr>
              <w:rFonts w:eastAsiaTheme="minorEastAsia" w:hAnsiTheme="minorHAnsi"/>
              <w:smallCaps w:val="0"/>
              <w:noProof/>
              <w:sz w:val="21"/>
              <w:szCs w:val="22"/>
            </w:rPr>
          </w:pPr>
          <w:hyperlink w:anchor="_Toc131522049" w:history="1">
            <w:r w:rsidR="00AB5B66" w:rsidRPr="0037029C">
              <w:rPr>
                <w:rStyle w:val="aa"/>
                <w:noProof/>
              </w:rPr>
              <w:t>1.4</w:t>
            </w:r>
            <w:r w:rsidR="00AB5B66">
              <w:rPr>
                <w:rFonts w:eastAsiaTheme="minorEastAsia" w:hAnsiTheme="minorHAnsi"/>
                <w:smallCaps w:val="0"/>
                <w:noProof/>
                <w:sz w:val="21"/>
                <w:szCs w:val="22"/>
              </w:rPr>
              <w:tab/>
            </w:r>
            <w:r w:rsidR="00AB5B66" w:rsidRPr="0037029C">
              <w:rPr>
                <w:rStyle w:val="aa"/>
                <w:noProof/>
              </w:rPr>
              <w:t>课题内容以及难点</w:t>
            </w:r>
            <w:r w:rsidR="00AB5B66">
              <w:rPr>
                <w:noProof/>
                <w:webHidden/>
              </w:rPr>
              <w:tab/>
            </w:r>
            <w:r w:rsidR="00AB5B66">
              <w:rPr>
                <w:noProof/>
                <w:webHidden/>
              </w:rPr>
              <w:fldChar w:fldCharType="begin"/>
            </w:r>
            <w:r w:rsidR="00AB5B66">
              <w:rPr>
                <w:noProof/>
                <w:webHidden/>
              </w:rPr>
              <w:instrText xml:space="preserve"> PAGEREF _Toc131522049 \h </w:instrText>
            </w:r>
            <w:r w:rsidR="00AB5B66">
              <w:rPr>
                <w:noProof/>
                <w:webHidden/>
              </w:rPr>
            </w:r>
            <w:r w:rsidR="00AB5B66">
              <w:rPr>
                <w:noProof/>
                <w:webHidden/>
              </w:rPr>
              <w:fldChar w:fldCharType="separate"/>
            </w:r>
            <w:r w:rsidR="00AB5B66">
              <w:rPr>
                <w:noProof/>
                <w:webHidden/>
              </w:rPr>
              <w:t>2</w:t>
            </w:r>
            <w:r w:rsidR="00AB5B66">
              <w:rPr>
                <w:noProof/>
                <w:webHidden/>
              </w:rPr>
              <w:fldChar w:fldCharType="end"/>
            </w:r>
          </w:hyperlink>
        </w:p>
        <w:p w14:paraId="153CF91C" w14:textId="2DB4FD14" w:rsidR="00AB5B66" w:rsidRDefault="00000000">
          <w:pPr>
            <w:pStyle w:val="TOC2"/>
            <w:tabs>
              <w:tab w:val="left" w:pos="1440"/>
              <w:tab w:val="right" w:leader="dot" w:pos="8296"/>
            </w:tabs>
            <w:ind w:firstLine="480"/>
            <w:rPr>
              <w:rFonts w:eastAsiaTheme="minorEastAsia" w:hAnsiTheme="minorHAnsi"/>
              <w:smallCaps w:val="0"/>
              <w:noProof/>
              <w:sz w:val="21"/>
              <w:szCs w:val="22"/>
            </w:rPr>
          </w:pPr>
          <w:hyperlink w:anchor="_Toc131522050" w:history="1">
            <w:r w:rsidR="00AB5B66" w:rsidRPr="0037029C">
              <w:rPr>
                <w:rStyle w:val="aa"/>
                <w:noProof/>
              </w:rPr>
              <w:t>1.5</w:t>
            </w:r>
            <w:r w:rsidR="00AB5B66">
              <w:rPr>
                <w:rFonts w:eastAsiaTheme="minorEastAsia" w:hAnsiTheme="minorHAnsi"/>
                <w:smallCaps w:val="0"/>
                <w:noProof/>
                <w:sz w:val="21"/>
                <w:szCs w:val="22"/>
              </w:rPr>
              <w:tab/>
            </w:r>
            <w:r w:rsidR="00AB5B66" w:rsidRPr="0037029C">
              <w:rPr>
                <w:rStyle w:val="aa"/>
                <w:noProof/>
              </w:rPr>
              <w:t>本文的组织结构</w:t>
            </w:r>
            <w:r w:rsidR="00AB5B66">
              <w:rPr>
                <w:noProof/>
                <w:webHidden/>
              </w:rPr>
              <w:tab/>
            </w:r>
            <w:r w:rsidR="00AB5B66">
              <w:rPr>
                <w:noProof/>
                <w:webHidden/>
              </w:rPr>
              <w:fldChar w:fldCharType="begin"/>
            </w:r>
            <w:r w:rsidR="00AB5B66">
              <w:rPr>
                <w:noProof/>
                <w:webHidden/>
              </w:rPr>
              <w:instrText xml:space="preserve"> PAGEREF _Toc131522050 \h </w:instrText>
            </w:r>
            <w:r w:rsidR="00AB5B66">
              <w:rPr>
                <w:noProof/>
                <w:webHidden/>
              </w:rPr>
            </w:r>
            <w:r w:rsidR="00AB5B66">
              <w:rPr>
                <w:noProof/>
                <w:webHidden/>
              </w:rPr>
              <w:fldChar w:fldCharType="separate"/>
            </w:r>
            <w:r w:rsidR="00AB5B66">
              <w:rPr>
                <w:noProof/>
                <w:webHidden/>
              </w:rPr>
              <w:t>3</w:t>
            </w:r>
            <w:r w:rsidR="00AB5B66">
              <w:rPr>
                <w:noProof/>
                <w:webHidden/>
              </w:rPr>
              <w:fldChar w:fldCharType="end"/>
            </w:r>
          </w:hyperlink>
        </w:p>
        <w:p w14:paraId="5F2D52DA" w14:textId="3001D1AD" w:rsidR="00AB5B66" w:rsidRDefault="00000000">
          <w:pPr>
            <w:pStyle w:val="TOC1"/>
            <w:tabs>
              <w:tab w:val="left" w:pos="960"/>
              <w:tab w:val="right" w:leader="dot" w:pos="8296"/>
            </w:tabs>
            <w:ind w:firstLine="482"/>
            <w:rPr>
              <w:rFonts w:eastAsiaTheme="minorEastAsia" w:hAnsiTheme="minorHAnsi"/>
              <w:b w:val="0"/>
              <w:bCs w:val="0"/>
              <w:caps w:val="0"/>
              <w:noProof/>
              <w:sz w:val="21"/>
              <w:szCs w:val="22"/>
            </w:rPr>
          </w:pPr>
          <w:hyperlink w:anchor="_Toc131522051" w:history="1">
            <w:r w:rsidR="00AB5B66" w:rsidRPr="0037029C">
              <w:rPr>
                <w:rStyle w:val="aa"/>
                <w:noProof/>
              </w:rPr>
              <w:t>2</w:t>
            </w:r>
            <w:r w:rsidR="00AB5B66">
              <w:rPr>
                <w:rFonts w:eastAsiaTheme="minorEastAsia" w:hAnsiTheme="minorHAnsi"/>
                <w:b w:val="0"/>
                <w:bCs w:val="0"/>
                <w:caps w:val="0"/>
                <w:noProof/>
                <w:sz w:val="21"/>
                <w:szCs w:val="22"/>
              </w:rPr>
              <w:tab/>
            </w:r>
            <w:r w:rsidR="00AB5B66" w:rsidRPr="0037029C">
              <w:rPr>
                <w:rStyle w:val="aa"/>
                <w:noProof/>
              </w:rPr>
              <w:t>平台开发和技术介绍</w:t>
            </w:r>
            <w:r w:rsidR="00AB5B66">
              <w:rPr>
                <w:noProof/>
                <w:webHidden/>
              </w:rPr>
              <w:tab/>
            </w:r>
            <w:r w:rsidR="00AB5B66">
              <w:rPr>
                <w:noProof/>
                <w:webHidden/>
              </w:rPr>
              <w:fldChar w:fldCharType="begin"/>
            </w:r>
            <w:r w:rsidR="00AB5B66">
              <w:rPr>
                <w:noProof/>
                <w:webHidden/>
              </w:rPr>
              <w:instrText xml:space="preserve"> PAGEREF _Toc131522051 \h </w:instrText>
            </w:r>
            <w:r w:rsidR="00AB5B66">
              <w:rPr>
                <w:noProof/>
                <w:webHidden/>
              </w:rPr>
            </w:r>
            <w:r w:rsidR="00AB5B66">
              <w:rPr>
                <w:noProof/>
                <w:webHidden/>
              </w:rPr>
              <w:fldChar w:fldCharType="separate"/>
            </w:r>
            <w:r w:rsidR="00AB5B66">
              <w:rPr>
                <w:noProof/>
                <w:webHidden/>
              </w:rPr>
              <w:t>4</w:t>
            </w:r>
            <w:r w:rsidR="00AB5B66">
              <w:rPr>
                <w:noProof/>
                <w:webHidden/>
              </w:rPr>
              <w:fldChar w:fldCharType="end"/>
            </w:r>
          </w:hyperlink>
        </w:p>
        <w:p w14:paraId="68D0716D" w14:textId="4D2DAE0D" w:rsidR="00AB5B66" w:rsidRDefault="00000000">
          <w:pPr>
            <w:pStyle w:val="TOC2"/>
            <w:tabs>
              <w:tab w:val="left" w:pos="1440"/>
              <w:tab w:val="right" w:leader="dot" w:pos="8296"/>
            </w:tabs>
            <w:ind w:firstLine="480"/>
            <w:rPr>
              <w:rFonts w:eastAsiaTheme="minorEastAsia" w:hAnsiTheme="minorHAnsi"/>
              <w:smallCaps w:val="0"/>
              <w:noProof/>
              <w:sz w:val="21"/>
              <w:szCs w:val="22"/>
            </w:rPr>
          </w:pPr>
          <w:hyperlink w:anchor="_Toc131522052" w:history="1">
            <w:r w:rsidR="00AB5B66" w:rsidRPr="0037029C">
              <w:rPr>
                <w:rStyle w:val="aa"/>
                <w:noProof/>
              </w:rPr>
              <w:t>2.1</w:t>
            </w:r>
            <w:r w:rsidR="00AB5B66">
              <w:rPr>
                <w:rFonts w:eastAsiaTheme="minorEastAsia" w:hAnsiTheme="minorHAnsi"/>
                <w:smallCaps w:val="0"/>
                <w:noProof/>
                <w:sz w:val="21"/>
                <w:szCs w:val="22"/>
              </w:rPr>
              <w:tab/>
            </w:r>
            <w:r w:rsidR="00AB5B66" w:rsidRPr="0037029C">
              <w:rPr>
                <w:rStyle w:val="aa"/>
                <w:noProof/>
              </w:rPr>
              <w:t>项目简介</w:t>
            </w:r>
            <w:r w:rsidR="00AB5B66">
              <w:rPr>
                <w:noProof/>
                <w:webHidden/>
              </w:rPr>
              <w:tab/>
            </w:r>
            <w:r w:rsidR="00AB5B66">
              <w:rPr>
                <w:noProof/>
                <w:webHidden/>
              </w:rPr>
              <w:fldChar w:fldCharType="begin"/>
            </w:r>
            <w:r w:rsidR="00AB5B66">
              <w:rPr>
                <w:noProof/>
                <w:webHidden/>
              </w:rPr>
              <w:instrText xml:space="preserve"> PAGEREF _Toc131522052 \h </w:instrText>
            </w:r>
            <w:r w:rsidR="00AB5B66">
              <w:rPr>
                <w:noProof/>
                <w:webHidden/>
              </w:rPr>
            </w:r>
            <w:r w:rsidR="00AB5B66">
              <w:rPr>
                <w:noProof/>
                <w:webHidden/>
              </w:rPr>
              <w:fldChar w:fldCharType="separate"/>
            </w:r>
            <w:r w:rsidR="00AB5B66">
              <w:rPr>
                <w:noProof/>
                <w:webHidden/>
              </w:rPr>
              <w:t>4</w:t>
            </w:r>
            <w:r w:rsidR="00AB5B66">
              <w:rPr>
                <w:noProof/>
                <w:webHidden/>
              </w:rPr>
              <w:fldChar w:fldCharType="end"/>
            </w:r>
          </w:hyperlink>
        </w:p>
        <w:p w14:paraId="1F9C4295" w14:textId="0E85A6F9" w:rsidR="00AB5B66" w:rsidRDefault="00000000">
          <w:pPr>
            <w:pStyle w:val="TOC2"/>
            <w:tabs>
              <w:tab w:val="left" w:pos="1440"/>
              <w:tab w:val="right" w:leader="dot" w:pos="8296"/>
            </w:tabs>
            <w:ind w:firstLine="480"/>
            <w:rPr>
              <w:rFonts w:eastAsiaTheme="minorEastAsia" w:hAnsiTheme="minorHAnsi"/>
              <w:smallCaps w:val="0"/>
              <w:noProof/>
              <w:sz w:val="21"/>
              <w:szCs w:val="22"/>
            </w:rPr>
          </w:pPr>
          <w:hyperlink w:anchor="_Toc131522053" w:history="1">
            <w:r w:rsidR="00AB5B66" w:rsidRPr="0037029C">
              <w:rPr>
                <w:rStyle w:val="aa"/>
                <w:noProof/>
              </w:rPr>
              <w:t>2.2</w:t>
            </w:r>
            <w:r w:rsidR="00AB5B66">
              <w:rPr>
                <w:rFonts w:eastAsiaTheme="minorEastAsia" w:hAnsiTheme="minorHAnsi"/>
                <w:smallCaps w:val="0"/>
                <w:noProof/>
                <w:sz w:val="21"/>
                <w:szCs w:val="22"/>
              </w:rPr>
              <w:tab/>
            </w:r>
            <w:r w:rsidR="00AB5B66" w:rsidRPr="0037029C">
              <w:rPr>
                <w:rStyle w:val="aa"/>
                <w:noProof/>
              </w:rPr>
              <w:t>基础网络协议简介与分析</w:t>
            </w:r>
            <w:r w:rsidR="00AB5B66">
              <w:rPr>
                <w:noProof/>
                <w:webHidden/>
              </w:rPr>
              <w:tab/>
            </w:r>
            <w:r w:rsidR="00AB5B66">
              <w:rPr>
                <w:noProof/>
                <w:webHidden/>
              </w:rPr>
              <w:fldChar w:fldCharType="begin"/>
            </w:r>
            <w:r w:rsidR="00AB5B66">
              <w:rPr>
                <w:noProof/>
                <w:webHidden/>
              </w:rPr>
              <w:instrText xml:space="preserve"> PAGEREF _Toc131522053 \h </w:instrText>
            </w:r>
            <w:r w:rsidR="00AB5B66">
              <w:rPr>
                <w:noProof/>
                <w:webHidden/>
              </w:rPr>
            </w:r>
            <w:r w:rsidR="00AB5B66">
              <w:rPr>
                <w:noProof/>
                <w:webHidden/>
              </w:rPr>
              <w:fldChar w:fldCharType="separate"/>
            </w:r>
            <w:r w:rsidR="00AB5B66">
              <w:rPr>
                <w:noProof/>
                <w:webHidden/>
              </w:rPr>
              <w:t>4</w:t>
            </w:r>
            <w:r w:rsidR="00AB5B66">
              <w:rPr>
                <w:noProof/>
                <w:webHidden/>
              </w:rPr>
              <w:fldChar w:fldCharType="end"/>
            </w:r>
          </w:hyperlink>
        </w:p>
        <w:p w14:paraId="48B31BC1" w14:textId="02A3CA13" w:rsidR="00AB5B66" w:rsidRDefault="00000000">
          <w:pPr>
            <w:pStyle w:val="TOC2"/>
            <w:tabs>
              <w:tab w:val="left" w:pos="1440"/>
              <w:tab w:val="right" w:leader="dot" w:pos="8296"/>
            </w:tabs>
            <w:ind w:firstLine="480"/>
            <w:rPr>
              <w:rFonts w:eastAsiaTheme="minorEastAsia" w:hAnsiTheme="minorHAnsi"/>
              <w:smallCaps w:val="0"/>
              <w:noProof/>
              <w:sz w:val="21"/>
              <w:szCs w:val="22"/>
            </w:rPr>
          </w:pPr>
          <w:hyperlink w:anchor="_Toc131522054" w:history="1">
            <w:r w:rsidR="00AB5B66" w:rsidRPr="0037029C">
              <w:rPr>
                <w:rStyle w:val="aa"/>
                <w:noProof/>
              </w:rPr>
              <w:t>2.3</w:t>
            </w:r>
            <w:r w:rsidR="00AB5B66">
              <w:rPr>
                <w:rFonts w:eastAsiaTheme="minorEastAsia" w:hAnsiTheme="minorHAnsi"/>
                <w:smallCaps w:val="0"/>
                <w:noProof/>
                <w:sz w:val="21"/>
                <w:szCs w:val="22"/>
              </w:rPr>
              <w:tab/>
            </w:r>
            <w:r w:rsidR="00AB5B66" w:rsidRPr="0037029C">
              <w:rPr>
                <w:rStyle w:val="aa"/>
                <w:noProof/>
              </w:rPr>
              <w:t>WebSockect</w:t>
            </w:r>
            <w:r w:rsidR="00AB5B66" w:rsidRPr="0037029C">
              <w:rPr>
                <w:rStyle w:val="aa"/>
                <w:noProof/>
              </w:rPr>
              <w:t>协议简介</w:t>
            </w:r>
            <w:r w:rsidR="00AB5B66">
              <w:rPr>
                <w:noProof/>
                <w:webHidden/>
              </w:rPr>
              <w:tab/>
            </w:r>
            <w:r w:rsidR="00AB5B66">
              <w:rPr>
                <w:noProof/>
                <w:webHidden/>
              </w:rPr>
              <w:fldChar w:fldCharType="begin"/>
            </w:r>
            <w:r w:rsidR="00AB5B66">
              <w:rPr>
                <w:noProof/>
                <w:webHidden/>
              </w:rPr>
              <w:instrText xml:space="preserve"> PAGEREF _Toc131522054 \h </w:instrText>
            </w:r>
            <w:r w:rsidR="00AB5B66">
              <w:rPr>
                <w:noProof/>
                <w:webHidden/>
              </w:rPr>
            </w:r>
            <w:r w:rsidR="00AB5B66">
              <w:rPr>
                <w:noProof/>
                <w:webHidden/>
              </w:rPr>
              <w:fldChar w:fldCharType="separate"/>
            </w:r>
            <w:r w:rsidR="00AB5B66">
              <w:rPr>
                <w:noProof/>
                <w:webHidden/>
              </w:rPr>
              <w:t>5</w:t>
            </w:r>
            <w:r w:rsidR="00AB5B66">
              <w:rPr>
                <w:noProof/>
                <w:webHidden/>
              </w:rPr>
              <w:fldChar w:fldCharType="end"/>
            </w:r>
          </w:hyperlink>
        </w:p>
        <w:p w14:paraId="1A3C9BD9" w14:textId="5D5C61B9" w:rsidR="00AB5B66" w:rsidRDefault="00000000">
          <w:pPr>
            <w:pStyle w:val="TOC2"/>
            <w:tabs>
              <w:tab w:val="left" w:pos="1440"/>
              <w:tab w:val="right" w:leader="dot" w:pos="8296"/>
            </w:tabs>
            <w:ind w:firstLine="480"/>
            <w:rPr>
              <w:rFonts w:eastAsiaTheme="minorEastAsia" w:hAnsiTheme="minorHAnsi"/>
              <w:smallCaps w:val="0"/>
              <w:noProof/>
              <w:sz w:val="21"/>
              <w:szCs w:val="22"/>
            </w:rPr>
          </w:pPr>
          <w:hyperlink w:anchor="_Toc131522055" w:history="1">
            <w:r w:rsidR="00AB5B66" w:rsidRPr="0037029C">
              <w:rPr>
                <w:rStyle w:val="aa"/>
                <w:noProof/>
              </w:rPr>
              <w:t>2.4</w:t>
            </w:r>
            <w:r w:rsidR="00AB5B66">
              <w:rPr>
                <w:rFonts w:eastAsiaTheme="minorEastAsia" w:hAnsiTheme="minorHAnsi"/>
                <w:smallCaps w:val="0"/>
                <w:noProof/>
                <w:sz w:val="21"/>
                <w:szCs w:val="22"/>
              </w:rPr>
              <w:tab/>
            </w:r>
            <w:r w:rsidR="00AB5B66" w:rsidRPr="0037029C">
              <w:rPr>
                <w:rStyle w:val="aa"/>
                <w:noProof/>
              </w:rPr>
              <w:t>IO</w:t>
            </w:r>
            <w:r w:rsidR="00AB5B66" w:rsidRPr="0037029C">
              <w:rPr>
                <w:rStyle w:val="aa"/>
                <w:noProof/>
              </w:rPr>
              <w:t>复用技术</w:t>
            </w:r>
            <w:r w:rsidR="00AB5B66">
              <w:rPr>
                <w:noProof/>
                <w:webHidden/>
              </w:rPr>
              <w:tab/>
            </w:r>
            <w:r w:rsidR="00AB5B66">
              <w:rPr>
                <w:noProof/>
                <w:webHidden/>
              </w:rPr>
              <w:fldChar w:fldCharType="begin"/>
            </w:r>
            <w:r w:rsidR="00AB5B66">
              <w:rPr>
                <w:noProof/>
                <w:webHidden/>
              </w:rPr>
              <w:instrText xml:space="preserve"> PAGEREF _Toc131522055 \h </w:instrText>
            </w:r>
            <w:r w:rsidR="00AB5B66">
              <w:rPr>
                <w:noProof/>
                <w:webHidden/>
              </w:rPr>
            </w:r>
            <w:r w:rsidR="00AB5B66">
              <w:rPr>
                <w:noProof/>
                <w:webHidden/>
              </w:rPr>
              <w:fldChar w:fldCharType="separate"/>
            </w:r>
            <w:r w:rsidR="00AB5B66">
              <w:rPr>
                <w:noProof/>
                <w:webHidden/>
              </w:rPr>
              <w:t>5</w:t>
            </w:r>
            <w:r w:rsidR="00AB5B66">
              <w:rPr>
                <w:noProof/>
                <w:webHidden/>
              </w:rPr>
              <w:fldChar w:fldCharType="end"/>
            </w:r>
          </w:hyperlink>
        </w:p>
        <w:p w14:paraId="22339A6B" w14:textId="023431F0" w:rsidR="00AB5B66" w:rsidRDefault="00000000">
          <w:pPr>
            <w:pStyle w:val="TOC2"/>
            <w:tabs>
              <w:tab w:val="left" w:pos="1440"/>
              <w:tab w:val="right" w:leader="dot" w:pos="8296"/>
            </w:tabs>
            <w:ind w:firstLine="480"/>
            <w:rPr>
              <w:rFonts w:eastAsiaTheme="minorEastAsia" w:hAnsiTheme="minorHAnsi"/>
              <w:smallCaps w:val="0"/>
              <w:noProof/>
              <w:sz w:val="21"/>
              <w:szCs w:val="22"/>
            </w:rPr>
          </w:pPr>
          <w:hyperlink w:anchor="_Toc131522056" w:history="1">
            <w:r w:rsidR="00AB5B66" w:rsidRPr="0037029C">
              <w:rPr>
                <w:rStyle w:val="aa"/>
                <w:noProof/>
              </w:rPr>
              <w:t>2.5</w:t>
            </w:r>
            <w:r w:rsidR="00AB5B66">
              <w:rPr>
                <w:rFonts w:eastAsiaTheme="minorEastAsia" w:hAnsiTheme="minorHAnsi"/>
                <w:smallCaps w:val="0"/>
                <w:noProof/>
                <w:sz w:val="21"/>
                <w:szCs w:val="22"/>
              </w:rPr>
              <w:tab/>
            </w:r>
            <w:r w:rsidR="00AB5B66" w:rsidRPr="0037029C">
              <w:rPr>
                <w:rStyle w:val="aa"/>
                <w:noProof/>
              </w:rPr>
              <w:t>数据库分析与使用</w:t>
            </w:r>
            <w:r w:rsidR="00AB5B66">
              <w:rPr>
                <w:noProof/>
                <w:webHidden/>
              </w:rPr>
              <w:tab/>
            </w:r>
            <w:r w:rsidR="00AB5B66">
              <w:rPr>
                <w:noProof/>
                <w:webHidden/>
              </w:rPr>
              <w:fldChar w:fldCharType="begin"/>
            </w:r>
            <w:r w:rsidR="00AB5B66">
              <w:rPr>
                <w:noProof/>
                <w:webHidden/>
              </w:rPr>
              <w:instrText xml:space="preserve"> PAGEREF _Toc131522056 \h </w:instrText>
            </w:r>
            <w:r w:rsidR="00AB5B66">
              <w:rPr>
                <w:noProof/>
                <w:webHidden/>
              </w:rPr>
            </w:r>
            <w:r w:rsidR="00AB5B66">
              <w:rPr>
                <w:noProof/>
                <w:webHidden/>
              </w:rPr>
              <w:fldChar w:fldCharType="separate"/>
            </w:r>
            <w:r w:rsidR="00AB5B66">
              <w:rPr>
                <w:noProof/>
                <w:webHidden/>
              </w:rPr>
              <w:t>6</w:t>
            </w:r>
            <w:r w:rsidR="00AB5B66">
              <w:rPr>
                <w:noProof/>
                <w:webHidden/>
              </w:rPr>
              <w:fldChar w:fldCharType="end"/>
            </w:r>
          </w:hyperlink>
        </w:p>
        <w:p w14:paraId="30B7B265" w14:textId="1423D36D" w:rsidR="00AB5B66" w:rsidRDefault="00000000">
          <w:pPr>
            <w:pStyle w:val="TOC2"/>
            <w:tabs>
              <w:tab w:val="left" w:pos="1440"/>
              <w:tab w:val="right" w:leader="dot" w:pos="8296"/>
            </w:tabs>
            <w:ind w:firstLine="480"/>
            <w:rPr>
              <w:rFonts w:eastAsiaTheme="minorEastAsia" w:hAnsiTheme="minorHAnsi"/>
              <w:smallCaps w:val="0"/>
              <w:noProof/>
              <w:sz w:val="21"/>
              <w:szCs w:val="22"/>
            </w:rPr>
          </w:pPr>
          <w:hyperlink w:anchor="_Toc131522057" w:history="1">
            <w:r w:rsidR="00AB5B66" w:rsidRPr="0037029C">
              <w:rPr>
                <w:rStyle w:val="aa"/>
                <w:noProof/>
              </w:rPr>
              <w:t>2.6</w:t>
            </w:r>
            <w:r w:rsidR="00AB5B66">
              <w:rPr>
                <w:rFonts w:eastAsiaTheme="minorEastAsia" w:hAnsiTheme="minorHAnsi"/>
                <w:smallCaps w:val="0"/>
                <w:noProof/>
                <w:sz w:val="21"/>
                <w:szCs w:val="22"/>
              </w:rPr>
              <w:tab/>
            </w:r>
            <w:r w:rsidR="00AB5B66" w:rsidRPr="0037029C">
              <w:rPr>
                <w:rStyle w:val="aa"/>
                <w:noProof/>
              </w:rPr>
              <w:t>网络开源库</w:t>
            </w:r>
            <w:r w:rsidR="00AB5B66">
              <w:rPr>
                <w:noProof/>
                <w:webHidden/>
              </w:rPr>
              <w:tab/>
            </w:r>
            <w:r w:rsidR="00AB5B66">
              <w:rPr>
                <w:noProof/>
                <w:webHidden/>
              </w:rPr>
              <w:fldChar w:fldCharType="begin"/>
            </w:r>
            <w:r w:rsidR="00AB5B66">
              <w:rPr>
                <w:noProof/>
                <w:webHidden/>
              </w:rPr>
              <w:instrText xml:space="preserve"> PAGEREF _Toc131522057 \h </w:instrText>
            </w:r>
            <w:r w:rsidR="00AB5B66">
              <w:rPr>
                <w:noProof/>
                <w:webHidden/>
              </w:rPr>
            </w:r>
            <w:r w:rsidR="00AB5B66">
              <w:rPr>
                <w:noProof/>
                <w:webHidden/>
              </w:rPr>
              <w:fldChar w:fldCharType="separate"/>
            </w:r>
            <w:r w:rsidR="00AB5B66">
              <w:rPr>
                <w:noProof/>
                <w:webHidden/>
              </w:rPr>
              <w:t>7</w:t>
            </w:r>
            <w:r w:rsidR="00AB5B66">
              <w:rPr>
                <w:noProof/>
                <w:webHidden/>
              </w:rPr>
              <w:fldChar w:fldCharType="end"/>
            </w:r>
          </w:hyperlink>
        </w:p>
        <w:p w14:paraId="12439706" w14:textId="4C6E9E61" w:rsidR="00AB5B66" w:rsidRDefault="00000000">
          <w:pPr>
            <w:pStyle w:val="TOC2"/>
            <w:tabs>
              <w:tab w:val="left" w:pos="1440"/>
              <w:tab w:val="right" w:leader="dot" w:pos="8296"/>
            </w:tabs>
            <w:ind w:firstLine="480"/>
            <w:rPr>
              <w:rFonts w:eastAsiaTheme="minorEastAsia" w:hAnsiTheme="minorHAnsi"/>
              <w:smallCaps w:val="0"/>
              <w:noProof/>
              <w:sz w:val="21"/>
              <w:szCs w:val="22"/>
            </w:rPr>
          </w:pPr>
          <w:hyperlink w:anchor="_Toc131522058" w:history="1">
            <w:r w:rsidR="00AB5B66" w:rsidRPr="0037029C">
              <w:rPr>
                <w:rStyle w:val="aa"/>
                <w:noProof/>
              </w:rPr>
              <w:t>2.7</w:t>
            </w:r>
            <w:r w:rsidR="00AB5B66">
              <w:rPr>
                <w:rFonts w:eastAsiaTheme="minorEastAsia" w:hAnsiTheme="minorHAnsi"/>
                <w:smallCaps w:val="0"/>
                <w:noProof/>
                <w:sz w:val="21"/>
                <w:szCs w:val="22"/>
              </w:rPr>
              <w:tab/>
            </w:r>
            <w:r w:rsidR="00AB5B66" w:rsidRPr="0037029C">
              <w:rPr>
                <w:rStyle w:val="aa"/>
                <w:noProof/>
              </w:rPr>
              <w:t>开发环境以及工具</w:t>
            </w:r>
            <w:r w:rsidR="00AB5B66">
              <w:rPr>
                <w:noProof/>
                <w:webHidden/>
              </w:rPr>
              <w:tab/>
            </w:r>
            <w:r w:rsidR="00AB5B66">
              <w:rPr>
                <w:noProof/>
                <w:webHidden/>
              </w:rPr>
              <w:fldChar w:fldCharType="begin"/>
            </w:r>
            <w:r w:rsidR="00AB5B66">
              <w:rPr>
                <w:noProof/>
                <w:webHidden/>
              </w:rPr>
              <w:instrText xml:space="preserve"> PAGEREF _Toc131522058 \h </w:instrText>
            </w:r>
            <w:r w:rsidR="00AB5B66">
              <w:rPr>
                <w:noProof/>
                <w:webHidden/>
              </w:rPr>
            </w:r>
            <w:r w:rsidR="00AB5B66">
              <w:rPr>
                <w:noProof/>
                <w:webHidden/>
              </w:rPr>
              <w:fldChar w:fldCharType="separate"/>
            </w:r>
            <w:r w:rsidR="00AB5B66">
              <w:rPr>
                <w:noProof/>
                <w:webHidden/>
              </w:rPr>
              <w:t>8</w:t>
            </w:r>
            <w:r w:rsidR="00AB5B66">
              <w:rPr>
                <w:noProof/>
                <w:webHidden/>
              </w:rPr>
              <w:fldChar w:fldCharType="end"/>
            </w:r>
          </w:hyperlink>
        </w:p>
        <w:p w14:paraId="46057BD9" w14:textId="50315232" w:rsidR="00AB5B66" w:rsidRDefault="00000000">
          <w:pPr>
            <w:pStyle w:val="TOC1"/>
            <w:tabs>
              <w:tab w:val="left" w:pos="960"/>
              <w:tab w:val="right" w:leader="dot" w:pos="8296"/>
            </w:tabs>
            <w:ind w:firstLine="482"/>
            <w:rPr>
              <w:rFonts w:eastAsiaTheme="minorEastAsia" w:hAnsiTheme="minorHAnsi"/>
              <w:b w:val="0"/>
              <w:bCs w:val="0"/>
              <w:caps w:val="0"/>
              <w:noProof/>
              <w:sz w:val="21"/>
              <w:szCs w:val="22"/>
            </w:rPr>
          </w:pPr>
          <w:hyperlink w:anchor="_Toc131522059" w:history="1">
            <w:r w:rsidR="00AB5B66" w:rsidRPr="0037029C">
              <w:rPr>
                <w:rStyle w:val="aa"/>
                <w:noProof/>
              </w:rPr>
              <w:t>3</w:t>
            </w:r>
            <w:r w:rsidR="00AB5B66">
              <w:rPr>
                <w:rFonts w:eastAsiaTheme="minorEastAsia" w:hAnsiTheme="minorHAnsi"/>
                <w:b w:val="0"/>
                <w:bCs w:val="0"/>
                <w:caps w:val="0"/>
                <w:noProof/>
                <w:sz w:val="21"/>
                <w:szCs w:val="22"/>
              </w:rPr>
              <w:tab/>
            </w:r>
            <w:r w:rsidR="00AB5B66" w:rsidRPr="0037029C">
              <w:rPr>
                <w:rStyle w:val="aa"/>
                <w:noProof/>
              </w:rPr>
              <w:t>跨平台软件设计</w:t>
            </w:r>
            <w:r w:rsidR="00AB5B66">
              <w:rPr>
                <w:noProof/>
                <w:webHidden/>
              </w:rPr>
              <w:tab/>
            </w:r>
            <w:r w:rsidR="00AB5B66">
              <w:rPr>
                <w:noProof/>
                <w:webHidden/>
              </w:rPr>
              <w:fldChar w:fldCharType="begin"/>
            </w:r>
            <w:r w:rsidR="00AB5B66">
              <w:rPr>
                <w:noProof/>
                <w:webHidden/>
              </w:rPr>
              <w:instrText xml:space="preserve"> PAGEREF _Toc131522059 \h </w:instrText>
            </w:r>
            <w:r w:rsidR="00AB5B66">
              <w:rPr>
                <w:noProof/>
                <w:webHidden/>
              </w:rPr>
            </w:r>
            <w:r w:rsidR="00AB5B66">
              <w:rPr>
                <w:noProof/>
                <w:webHidden/>
              </w:rPr>
              <w:fldChar w:fldCharType="separate"/>
            </w:r>
            <w:r w:rsidR="00AB5B66">
              <w:rPr>
                <w:noProof/>
                <w:webHidden/>
              </w:rPr>
              <w:t>9</w:t>
            </w:r>
            <w:r w:rsidR="00AB5B66">
              <w:rPr>
                <w:noProof/>
                <w:webHidden/>
              </w:rPr>
              <w:fldChar w:fldCharType="end"/>
            </w:r>
          </w:hyperlink>
        </w:p>
        <w:p w14:paraId="5B6D1649" w14:textId="6E8712BD" w:rsidR="00AB5B66" w:rsidRDefault="00000000">
          <w:pPr>
            <w:pStyle w:val="TOC2"/>
            <w:tabs>
              <w:tab w:val="left" w:pos="1440"/>
              <w:tab w:val="right" w:leader="dot" w:pos="8296"/>
            </w:tabs>
            <w:ind w:firstLine="480"/>
            <w:rPr>
              <w:rFonts w:eastAsiaTheme="minorEastAsia" w:hAnsiTheme="minorHAnsi"/>
              <w:smallCaps w:val="0"/>
              <w:noProof/>
              <w:sz w:val="21"/>
              <w:szCs w:val="22"/>
            </w:rPr>
          </w:pPr>
          <w:hyperlink w:anchor="_Toc131522060" w:history="1">
            <w:r w:rsidR="00AB5B66" w:rsidRPr="0037029C">
              <w:rPr>
                <w:rStyle w:val="aa"/>
                <w:noProof/>
              </w:rPr>
              <w:t>3.1</w:t>
            </w:r>
            <w:r w:rsidR="00AB5B66">
              <w:rPr>
                <w:rFonts w:eastAsiaTheme="minorEastAsia" w:hAnsiTheme="minorHAnsi"/>
                <w:smallCaps w:val="0"/>
                <w:noProof/>
                <w:sz w:val="21"/>
                <w:szCs w:val="22"/>
              </w:rPr>
              <w:tab/>
            </w:r>
            <w:r w:rsidR="00AB5B66" w:rsidRPr="0037029C">
              <w:rPr>
                <w:rStyle w:val="aa"/>
                <w:noProof/>
              </w:rPr>
              <w:t>跨平台问题</w:t>
            </w:r>
            <w:r w:rsidR="00AB5B66">
              <w:rPr>
                <w:noProof/>
                <w:webHidden/>
              </w:rPr>
              <w:tab/>
            </w:r>
            <w:r w:rsidR="00AB5B66">
              <w:rPr>
                <w:noProof/>
                <w:webHidden/>
              </w:rPr>
              <w:fldChar w:fldCharType="begin"/>
            </w:r>
            <w:r w:rsidR="00AB5B66">
              <w:rPr>
                <w:noProof/>
                <w:webHidden/>
              </w:rPr>
              <w:instrText xml:space="preserve"> PAGEREF _Toc131522060 \h </w:instrText>
            </w:r>
            <w:r w:rsidR="00AB5B66">
              <w:rPr>
                <w:noProof/>
                <w:webHidden/>
              </w:rPr>
            </w:r>
            <w:r w:rsidR="00AB5B66">
              <w:rPr>
                <w:noProof/>
                <w:webHidden/>
              </w:rPr>
              <w:fldChar w:fldCharType="separate"/>
            </w:r>
            <w:r w:rsidR="00AB5B66">
              <w:rPr>
                <w:noProof/>
                <w:webHidden/>
              </w:rPr>
              <w:t>9</w:t>
            </w:r>
            <w:r w:rsidR="00AB5B66">
              <w:rPr>
                <w:noProof/>
                <w:webHidden/>
              </w:rPr>
              <w:fldChar w:fldCharType="end"/>
            </w:r>
          </w:hyperlink>
        </w:p>
        <w:p w14:paraId="02FCE24A" w14:textId="467E889A" w:rsidR="00AB5B66" w:rsidRDefault="00000000">
          <w:pPr>
            <w:pStyle w:val="TOC2"/>
            <w:tabs>
              <w:tab w:val="left" w:pos="1440"/>
              <w:tab w:val="right" w:leader="dot" w:pos="8296"/>
            </w:tabs>
            <w:ind w:firstLine="480"/>
            <w:rPr>
              <w:rFonts w:eastAsiaTheme="minorEastAsia" w:hAnsiTheme="minorHAnsi"/>
              <w:smallCaps w:val="0"/>
              <w:noProof/>
              <w:sz w:val="21"/>
              <w:szCs w:val="22"/>
            </w:rPr>
          </w:pPr>
          <w:hyperlink w:anchor="_Toc131522061" w:history="1">
            <w:r w:rsidR="00AB5B66" w:rsidRPr="0037029C">
              <w:rPr>
                <w:rStyle w:val="aa"/>
                <w:noProof/>
              </w:rPr>
              <w:t>3.2</w:t>
            </w:r>
            <w:r w:rsidR="00AB5B66">
              <w:rPr>
                <w:rFonts w:eastAsiaTheme="minorEastAsia" w:hAnsiTheme="minorHAnsi"/>
                <w:smallCaps w:val="0"/>
                <w:noProof/>
                <w:sz w:val="21"/>
                <w:szCs w:val="22"/>
              </w:rPr>
              <w:tab/>
            </w:r>
            <w:r w:rsidR="00AB5B66" w:rsidRPr="0037029C">
              <w:rPr>
                <w:rStyle w:val="aa"/>
                <w:noProof/>
              </w:rPr>
              <w:t>操作系统</w:t>
            </w:r>
            <w:r w:rsidR="00AB5B66" w:rsidRPr="0037029C">
              <w:rPr>
                <w:rStyle w:val="aa"/>
                <w:noProof/>
              </w:rPr>
              <w:t>API</w:t>
            </w:r>
            <w:r w:rsidR="00AB5B66" w:rsidRPr="0037029C">
              <w:rPr>
                <w:rStyle w:val="aa"/>
                <w:noProof/>
              </w:rPr>
              <w:t>跨平台</w:t>
            </w:r>
            <w:r w:rsidR="00AB5B66">
              <w:rPr>
                <w:noProof/>
                <w:webHidden/>
              </w:rPr>
              <w:tab/>
            </w:r>
            <w:r w:rsidR="00AB5B66">
              <w:rPr>
                <w:noProof/>
                <w:webHidden/>
              </w:rPr>
              <w:fldChar w:fldCharType="begin"/>
            </w:r>
            <w:r w:rsidR="00AB5B66">
              <w:rPr>
                <w:noProof/>
                <w:webHidden/>
              </w:rPr>
              <w:instrText xml:space="preserve"> PAGEREF _Toc131522061 \h </w:instrText>
            </w:r>
            <w:r w:rsidR="00AB5B66">
              <w:rPr>
                <w:noProof/>
                <w:webHidden/>
              </w:rPr>
            </w:r>
            <w:r w:rsidR="00AB5B66">
              <w:rPr>
                <w:noProof/>
                <w:webHidden/>
              </w:rPr>
              <w:fldChar w:fldCharType="separate"/>
            </w:r>
            <w:r w:rsidR="00AB5B66">
              <w:rPr>
                <w:noProof/>
                <w:webHidden/>
              </w:rPr>
              <w:t>9</w:t>
            </w:r>
            <w:r w:rsidR="00AB5B66">
              <w:rPr>
                <w:noProof/>
                <w:webHidden/>
              </w:rPr>
              <w:fldChar w:fldCharType="end"/>
            </w:r>
          </w:hyperlink>
        </w:p>
        <w:p w14:paraId="3A81D659" w14:textId="3463AE89" w:rsidR="00AB5B66" w:rsidRDefault="00000000">
          <w:pPr>
            <w:pStyle w:val="TOC2"/>
            <w:tabs>
              <w:tab w:val="left" w:pos="1440"/>
              <w:tab w:val="right" w:leader="dot" w:pos="8296"/>
            </w:tabs>
            <w:ind w:firstLine="480"/>
            <w:rPr>
              <w:rFonts w:eastAsiaTheme="minorEastAsia" w:hAnsiTheme="minorHAnsi"/>
              <w:smallCaps w:val="0"/>
              <w:noProof/>
              <w:sz w:val="21"/>
              <w:szCs w:val="22"/>
            </w:rPr>
          </w:pPr>
          <w:hyperlink w:anchor="_Toc131522062" w:history="1">
            <w:r w:rsidR="00AB5B66" w:rsidRPr="0037029C">
              <w:rPr>
                <w:rStyle w:val="aa"/>
                <w:noProof/>
              </w:rPr>
              <w:t>3.3</w:t>
            </w:r>
            <w:r w:rsidR="00AB5B66">
              <w:rPr>
                <w:rFonts w:eastAsiaTheme="minorEastAsia" w:hAnsiTheme="minorHAnsi"/>
                <w:smallCaps w:val="0"/>
                <w:noProof/>
                <w:sz w:val="21"/>
                <w:szCs w:val="22"/>
              </w:rPr>
              <w:tab/>
            </w:r>
            <w:r w:rsidR="00AB5B66" w:rsidRPr="0037029C">
              <w:rPr>
                <w:rStyle w:val="aa"/>
                <w:noProof/>
              </w:rPr>
              <w:t>数据长度跨平台</w:t>
            </w:r>
            <w:r w:rsidR="00AB5B66">
              <w:rPr>
                <w:noProof/>
                <w:webHidden/>
              </w:rPr>
              <w:tab/>
            </w:r>
            <w:r w:rsidR="00AB5B66">
              <w:rPr>
                <w:noProof/>
                <w:webHidden/>
              </w:rPr>
              <w:fldChar w:fldCharType="begin"/>
            </w:r>
            <w:r w:rsidR="00AB5B66">
              <w:rPr>
                <w:noProof/>
                <w:webHidden/>
              </w:rPr>
              <w:instrText xml:space="preserve"> PAGEREF _Toc131522062 \h </w:instrText>
            </w:r>
            <w:r w:rsidR="00AB5B66">
              <w:rPr>
                <w:noProof/>
                <w:webHidden/>
              </w:rPr>
            </w:r>
            <w:r w:rsidR="00AB5B66">
              <w:rPr>
                <w:noProof/>
                <w:webHidden/>
              </w:rPr>
              <w:fldChar w:fldCharType="separate"/>
            </w:r>
            <w:r w:rsidR="00AB5B66">
              <w:rPr>
                <w:noProof/>
                <w:webHidden/>
              </w:rPr>
              <w:t>10</w:t>
            </w:r>
            <w:r w:rsidR="00AB5B66">
              <w:rPr>
                <w:noProof/>
                <w:webHidden/>
              </w:rPr>
              <w:fldChar w:fldCharType="end"/>
            </w:r>
          </w:hyperlink>
        </w:p>
        <w:p w14:paraId="2208E748" w14:textId="18CDED7C" w:rsidR="00AB5B66" w:rsidRDefault="00000000">
          <w:pPr>
            <w:pStyle w:val="TOC1"/>
            <w:tabs>
              <w:tab w:val="left" w:pos="960"/>
              <w:tab w:val="right" w:leader="dot" w:pos="8296"/>
            </w:tabs>
            <w:ind w:firstLine="482"/>
            <w:rPr>
              <w:rFonts w:eastAsiaTheme="minorEastAsia" w:hAnsiTheme="minorHAnsi"/>
              <w:b w:val="0"/>
              <w:bCs w:val="0"/>
              <w:caps w:val="0"/>
              <w:noProof/>
              <w:sz w:val="21"/>
              <w:szCs w:val="22"/>
            </w:rPr>
          </w:pPr>
          <w:hyperlink w:anchor="_Toc131522063" w:history="1">
            <w:r w:rsidR="00AB5B66" w:rsidRPr="0037029C">
              <w:rPr>
                <w:rStyle w:val="aa"/>
                <w:noProof/>
              </w:rPr>
              <w:t>4</w:t>
            </w:r>
            <w:r w:rsidR="00AB5B66">
              <w:rPr>
                <w:rFonts w:eastAsiaTheme="minorEastAsia" w:hAnsiTheme="minorHAnsi"/>
                <w:b w:val="0"/>
                <w:bCs w:val="0"/>
                <w:caps w:val="0"/>
                <w:noProof/>
                <w:sz w:val="21"/>
                <w:szCs w:val="22"/>
              </w:rPr>
              <w:tab/>
            </w:r>
            <w:r w:rsidR="00AB5B66" w:rsidRPr="0037029C">
              <w:rPr>
                <w:rStyle w:val="aa"/>
                <w:noProof/>
              </w:rPr>
              <w:t>分析软件需求</w:t>
            </w:r>
            <w:r w:rsidR="00AB5B66">
              <w:rPr>
                <w:noProof/>
                <w:webHidden/>
              </w:rPr>
              <w:tab/>
            </w:r>
            <w:r w:rsidR="00AB5B66">
              <w:rPr>
                <w:noProof/>
                <w:webHidden/>
              </w:rPr>
              <w:fldChar w:fldCharType="begin"/>
            </w:r>
            <w:r w:rsidR="00AB5B66">
              <w:rPr>
                <w:noProof/>
                <w:webHidden/>
              </w:rPr>
              <w:instrText xml:space="preserve"> PAGEREF _Toc131522063 \h </w:instrText>
            </w:r>
            <w:r w:rsidR="00AB5B66">
              <w:rPr>
                <w:noProof/>
                <w:webHidden/>
              </w:rPr>
            </w:r>
            <w:r w:rsidR="00AB5B66">
              <w:rPr>
                <w:noProof/>
                <w:webHidden/>
              </w:rPr>
              <w:fldChar w:fldCharType="separate"/>
            </w:r>
            <w:r w:rsidR="00AB5B66">
              <w:rPr>
                <w:noProof/>
                <w:webHidden/>
              </w:rPr>
              <w:t>12</w:t>
            </w:r>
            <w:r w:rsidR="00AB5B66">
              <w:rPr>
                <w:noProof/>
                <w:webHidden/>
              </w:rPr>
              <w:fldChar w:fldCharType="end"/>
            </w:r>
          </w:hyperlink>
        </w:p>
        <w:p w14:paraId="4A9D828F" w14:textId="0871A8FF" w:rsidR="00AB5B66" w:rsidRDefault="00000000">
          <w:pPr>
            <w:pStyle w:val="TOC2"/>
            <w:tabs>
              <w:tab w:val="left" w:pos="1440"/>
              <w:tab w:val="right" w:leader="dot" w:pos="8296"/>
            </w:tabs>
            <w:ind w:firstLine="480"/>
            <w:rPr>
              <w:rFonts w:eastAsiaTheme="minorEastAsia" w:hAnsiTheme="minorHAnsi"/>
              <w:smallCaps w:val="0"/>
              <w:noProof/>
              <w:sz w:val="21"/>
              <w:szCs w:val="22"/>
            </w:rPr>
          </w:pPr>
          <w:hyperlink w:anchor="_Toc131522064" w:history="1">
            <w:r w:rsidR="00AB5B66" w:rsidRPr="0037029C">
              <w:rPr>
                <w:rStyle w:val="aa"/>
                <w:noProof/>
              </w:rPr>
              <w:t>4.1</w:t>
            </w:r>
            <w:r w:rsidR="00AB5B66">
              <w:rPr>
                <w:rFonts w:eastAsiaTheme="minorEastAsia" w:hAnsiTheme="minorHAnsi"/>
                <w:smallCaps w:val="0"/>
                <w:noProof/>
                <w:sz w:val="21"/>
                <w:szCs w:val="22"/>
              </w:rPr>
              <w:tab/>
            </w:r>
            <w:r w:rsidR="00AB5B66" w:rsidRPr="0037029C">
              <w:rPr>
                <w:rStyle w:val="aa"/>
                <w:noProof/>
              </w:rPr>
              <w:t>通信聊天软件的功能简介</w:t>
            </w:r>
            <w:r w:rsidR="00AB5B66">
              <w:rPr>
                <w:noProof/>
                <w:webHidden/>
              </w:rPr>
              <w:tab/>
            </w:r>
            <w:r w:rsidR="00AB5B66">
              <w:rPr>
                <w:noProof/>
                <w:webHidden/>
              </w:rPr>
              <w:fldChar w:fldCharType="begin"/>
            </w:r>
            <w:r w:rsidR="00AB5B66">
              <w:rPr>
                <w:noProof/>
                <w:webHidden/>
              </w:rPr>
              <w:instrText xml:space="preserve"> PAGEREF _Toc131522064 \h </w:instrText>
            </w:r>
            <w:r w:rsidR="00AB5B66">
              <w:rPr>
                <w:noProof/>
                <w:webHidden/>
              </w:rPr>
            </w:r>
            <w:r w:rsidR="00AB5B66">
              <w:rPr>
                <w:noProof/>
                <w:webHidden/>
              </w:rPr>
              <w:fldChar w:fldCharType="separate"/>
            </w:r>
            <w:r w:rsidR="00AB5B66">
              <w:rPr>
                <w:noProof/>
                <w:webHidden/>
              </w:rPr>
              <w:t>12</w:t>
            </w:r>
            <w:r w:rsidR="00AB5B66">
              <w:rPr>
                <w:noProof/>
                <w:webHidden/>
              </w:rPr>
              <w:fldChar w:fldCharType="end"/>
            </w:r>
          </w:hyperlink>
        </w:p>
        <w:p w14:paraId="17A673C8" w14:textId="7D2A6706" w:rsidR="00AB5B66" w:rsidRDefault="00000000">
          <w:pPr>
            <w:pStyle w:val="TOC2"/>
            <w:tabs>
              <w:tab w:val="left" w:pos="1440"/>
              <w:tab w:val="right" w:leader="dot" w:pos="8296"/>
            </w:tabs>
            <w:ind w:firstLine="480"/>
            <w:rPr>
              <w:rFonts w:eastAsiaTheme="minorEastAsia" w:hAnsiTheme="minorHAnsi"/>
              <w:smallCaps w:val="0"/>
              <w:noProof/>
              <w:sz w:val="21"/>
              <w:szCs w:val="22"/>
            </w:rPr>
          </w:pPr>
          <w:hyperlink w:anchor="_Toc131522065" w:history="1">
            <w:r w:rsidR="00AB5B66" w:rsidRPr="0037029C">
              <w:rPr>
                <w:rStyle w:val="aa"/>
                <w:noProof/>
              </w:rPr>
              <w:t>4.2</w:t>
            </w:r>
            <w:r w:rsidR="00AB5B66">
              <w:rPr>
                <w:rFonts w:eastAsiaTheme="minorEastAsia" w:hAnsiTheme="minorHAnsi"/>
                <w:smallCaps w:val="0"/>
                <w:noProof/>
                <w:sz w:val="21"/>
                <w:szCs w:val="22"/>
              </w:rPr>
              <w:tab/>
            </w:r>
            <w:r w:rsidR="00AB5B66" w:rsidRPr="0037029C">
              <w:rPr>
                <w:rStyle w:val="aa"/>
                <w:noProof/>
              </w:rPr>
              <w:t>主流实现的基本通信功能</w:t>
            </w:r>
            <w:r w:rsidR="00AB5B66">
              <w:rPr>
                <w:noProof/>
                <w:webHidden/>
              </w:rPr>
              <w:tab/>
            </w:r>
            <w:r w:rsidR="00AB5B66">
              <w:rPr>
                <w:noProof/>
                <w:webHidden/>
              </w:rPr>
              <w:fldChar w:fldCharType="begin"/>
            </w:r>
            <w:r w:rsidR="00AB5B66">
              <w:rPr>
                <w:noProof/>
                <w:webHidden/>
              </w:rPr>
              <w:instrText xml:space="preserve"> PAGEREF _Toc131522065 \h </w:instrText>
            </w:r>
            <w:r w:rsidR="00AB5B66">
              <w:rPr>
                <w:noProof/>
                <w:webHidden/>
              </w:rPr>
            </w:r>
            <w:r w:rsidR="00AB5B66">
              <w:rPr>
                <w:noProof/>
                <w:webHidden/>
              </w:rPr>
              <w:fldChar w:fldCharType="separate"/>
            </w:r>
            <w:r w:rsidR="00AB5B66">
              <w:rPr>
                <w:noProof/>
                <w:webHidden/>
              </w:rPr>
              <w:t>12</w:t>
            </w:r>
            <w:r w:rsidR="00AB5B66">
              <w:rPr>
                <w:noProof/>
                <w:webHidden/>
              </w:rPr>
              <w:fldChar w:fldCharType="end"/>
            </w:r>
          </w:hyperlink>
        </w:p>
        <w:p w14:paraId="67B46C3D" w14:textId="644D2367" w:rsidR="00AB5B66" w:rsidRDefault="00000000">
          <w:pPr>
            <w:pStyle w:val="TOC1"/>
            <w:tabs>
              <w:tab w:val="left" w:pos="960"/>
              <w:tab w:val="right" w:leader="dot" w:pos="8296"/>
            </w:tabs>
            <w:ind w:firstLine="482"/>
            <w:rPr>
              <w:rFonts w:eastAsiaTheme="minorEastAsia" w:hAnsiTheme="minorHAnsi"/>
              <w:b w:val="0"/>
              <w:bCs w:val="0"/>
              <w:caps w:val="0"/>
              <w:noProof/>
              <w:sz w:val="21"/>
              <w:szCs w:val="22"/>
            </w:rPr>
          </w:pPr>
          <w:hyperlink w:anchor="_Toc131522066" w:history="1">
            <w:r w:rsidR="00AB5B66" w:rsidRPr="0037029C">
              <w:rPr>
                <w:rStyle w:val="aa"/>
                <w:noProof/>
              </w:rPr>
              <w:t>5</w:t>
            </w:r>
            <w:r w:rsidR="00AB5B66">
              <w:rPr>
                <w:rFonts w:eastAsiaTheme="minorEastAsia" w:hAnsiTheme="minorHAnsi"/>
                <w:b w:val="0"/>
                <w:bCs w:val="0"/>
                <w:caps w:val="0"/>
                <w:noProof/>
                <w:sz w:val="21"/>
                <w:szCs w:val="22"/>
              </w:rPr>
              <w:tab/>
            </w:r>
            <w:r w:rsidR="00AB5B66" w:rsidRPr="0037029C">
              <w:rPr>
                <w:rStyle w:val="aa"/>
                <w:noProof/>
              </w:rPr>
              <w:t>客户端具体实现与基本流程</w:t>
            </w:r>
            <w:r w:rsidR="00AB5B66">
              <w:rPr>
                <w:noProof/>
                <w:webHidden/>
              </w:rPr>
              <w:tab/>
            </w:r>
            <w:r w:rsidR="00AB5B66">
              <w:rPr>
                <w:noProof/>
                <w:webHidden/>
              </w:rPr>
              <w:fldChar w:fldCharType="begin"/>
            </w:r>
            <w:r w:rsidR="00AB5B66">
              <w:rPr>
                <w:noProof/>
                <w:webHidden/>
              </w:rPr>
              <w:instrText xml:space="preserve"> PAGEREF _Toc131522066 \h </w:instrText>
            </w:r>
            <w:r w:rsidR="00AB5B66">
              <w:rPr>
                <w:noProof/>
                <w:webHidden/>
              </w:rPr>
            </w:r>
            <w:r w:rsidR="00AB5B66">
              <w:rPr>
                <w:noProof/>
                <w:webHidden/>
              </w:rPr>
              <w:fldChar w:fldCharType="separate"/>
            </w:r>
            <w:r w:rsidR="00AB5B66">
              <w:rPr>
                <w:noProof/>
                <w:webHidden/>
              </w:rPr>
              <w:t>13</w:t>
            </w:r>
            <w:r w:rsidR="00AB5B66">
              <w:rPr>
                <w:noProof/>
                <w:webHidden/>
              </w:rPr>
              <w:fldChar w:fldCharType="end"/>
            </w:r>
          </w:hyperlink>
        </w:p>
        <w:p w14:paraId="0FA93CED" w14:textId="16557F6C" w:rsidR="00AB5B66" w:rsidRDefault="00000000">
          <w:pPr>
            <w:pStyle w:val="TOC2"/>
            <w:tabs>
              <w:tab w:val="left" w:pos="1440"/>
              <w:tab w:val="right" w:leader="dot" w:pos="8296"/>
            </w:tabs>
            <w:ind w:firstLine="480"/>
            <w:rPr>
              <w:rFonts w:eastAsiaTheme="minorEastAsia" w:hAnsiTheme="minorHAnsi"/>
              <w:smallCaps w:val="0"/>
              <w:noProof/>
              <w:sz w:val="21"/>
              <w:szCs w:val="22"/>
            </w:rPr>
          </w:pPr>
          <w:hyperlink w:anchor="_Toc131522067" w:history="1">
            <w:r w:rsidR="00AB5B66" w:rsidRPr="0037029C">
              <w:rPr>
                <w:rStyle w:val="aa"/>
                <w:noProof/>
              </w:rPr>
              <w:t>5.1</w:t>
            </w:r>
            <w:r w:rsidR="00AB5B66">
              <w:rPr>
                <w:rFonts w:eastAsiaTheme="minorEastAsia" w:hAnsiTheme="minorHAnsi"/>
                <w:smallCaps w:val="0"/>
                <w:noProof/>
                <w:sz w:val="21"/>
                <w:szCs w:val="22"/>
              </w:rPr>
              <w:tab/>
            </w:r>
            <w:r w:rsidR="00AB5B66" w:rsidRPr="0037029C">
              <w:rPr>
                <w:rStyle w:val="aa"/>
                <w:noProof/>
              </w:rPr>
              <w:t>注册流程</w:t>
            </w:r>
            <w:r w:rsidR="00AB5B66">
              <w:rPr>
                <w:noProof/>
                <w:webHidden/>
              </w:rPr>
              <w:tab/>
            </w:r>
            <w:r w:rsidR="00AB5B66">
              <w:rPr>
                <w:noProof/>
                <w:webHidden/>
              </w:rPr>
              <w:fldChar w:fldCharType="begin"/>
            </w:r>
            <w:r w:rsidR="00AB5B66">
              <w:rPr>
                <w:noProof/>
                <w:webHidden/>
              </w:rPr>
              <w:instrText xml:space="preserve"> PAGEREF _Toc131522067 \h </w:instrText>
            </w:r>
            <w:r w:rsidR="00AB5B66">
              <w:rPr>
                <w:noProof/>
                <w:webHidden/>
              </w:rPr>
            </w:r>
            <w:r w:rsidR="00AB5B66">
              <w:rPr>
                <w:noProof/>
                <w:webHidden/>
              </w:rPr>
              <w:fldChar w:fldCharType="separate"/>
            </w:r>
            <w:r w:rsidR="00AB5B66">
              <w:rPr>
                <w:noProof/>
                <w:webHidden/>
              </w:rPr>
              <w:t>13</w:t>
            </w:r>
            <w:r w:rsidR="00AB5B66">
              <w:rPr>
                <w:noProof/>
                <w:webHidden/>
              </w:rPr>
              <w:fldChar w:fldCharType="end"/>
            </w:r>
          </w:hyperlink>
        </w:p>
        <w:p w14:paraId="6A92FEA0" w14:textId="06786218" w:rsidR="00AB5B66" w:rsidRDefault="00000000">
          <w:pPr>
            <w:pStyle w:val="TOC2"/>
            <w:tabs>
              <w:tab w:val="left" w:pos="1440"/>
              <w:tab w:val="right" w:leader="dot" w:pos="8296"/>
            </w:tabs>
            <w:ind w:firstLine="480"/>
            <w:rPr>
              <w:rFonts w:eastAsiaTheme="minorEastAsia" w:hAnsiTheme="minorHAnsi"/>
              <w:smallCaps w:val="0"/>
              <w:noProof/>
              <w:sz w:val="21"/>
              <w:szCs w:val="22"/>
            </w:rPr>
          </w:pPr>
          <w:hyperlink w:anchor="_Toc131522068" w:history="1">
            <w:r w:rsidR="00AB5B66" w:rsidRPr="0037029C">
              <w:rPr>
                <w:rStyle w:val="aa"/>
                <w:noProof/>
              </w:rPr>
              <w:t>5.2</w:t>
            </w:r>
            <w:r w:rsidR="00AB5B66">
              <w:rPr>
                <w:rFonts w:eastAsiaTheme="minorEastAsia" w:hAnsiTheme="minorHAnsi"/>
                <w:smallCaps w:val="0"/>
                <w:noProof/>
                <w:sz w:val="21"/>
                <w:szCs w:val="22"/>
              </w:rPr>
              <w:tab/>
            </w:r>
            <w:r w:rsidR="00AB5B66" w:rsidRPr="0037029C">
              <w:rPr>
                <w:rStyle w:val="aa"/>
                <w:noProof/>
              </w:rPr>
              <w:t>登录状态图与控件图介绍</w:t>
            </w:r>
            <w:r w:rsidR="00AB5B66">
              <w:rPr>
                <w:noProof/>
                <w:webHidden/>
              </w:rPr>
              <w:tab/>
            </w:r>
            <w:r w:rsidR="00AB5B66">
              <w:rPr>
                <w:noProof/>
                <w:webHidden/>
              </w:rPr>
              <w:fldChar w:fldCharType="begin"/>
            </w:r>
            <w:r w:rsidR="00AB5B66">
              <w:rPr>
                <w:noProof/>
                <w:webHidden/>
              </w:rPr>
              <w:instrText xml:space="preserve"> PAGEREF _Toc131522068 \h </w:instrText>
            </w:r>
            <w:r w:rsidR="00AB5B66">
              <w:rPr>
                <w:noProof/>
                <w:webHidden/>
              </w:rPr>
            </w:r>
            <w:r w:rsidR="00AB5B66">
              <w:rPr>
                <w:noProof/>
                <w:webHidden/>
              </w:rPr>
              <w:fldChar w:fldCharType="separate"/>
            </w:r>
            <w:r w:rsidR="00AB5B66">
              <w:rPr>
                <w:noProof/>
                <w:webHidden/>
              </w:rPr>
              <w:t>14</w:t>
            </w:r>
            <w:r w:rsidR="00AB5B66">
              <w:rPr>
                <w:noProof/>
                <w:webHidden/>
              </w:rPr>
              <w:fldChar w:fldCharType="end"/>
            </w:r>
          </w:hyperlink>
        </w:p>
        <w:p w14:paraId="243F389D" w14:textId="6A2B37A4" w:rsidR="00AB5B66" w:rsidRDefault="00000000">
          <w:pPr>
            <w:pStyle w:val="TOC2"/>
            <w:tabs>
              <w:tab w:val="left" w:pos="1440"/>
              <w:tab w:val="right" w:leader="dot" w:pos="8296"/>
            </w:tabs>
            <w:ind w:firstLine="480"/>
            <w:rPr>
              <w:rFonts w:eastAsiaTheme="minorEastAsia" w:hAnsiTheme="minorHAnsi"/>
              <w:smallCaps w:val="0"/>
              <w:noProof/>
              <w:sz w:val="21"/>
              <w:szCs w:val="22"/>
            </w:rPr>
          </w:pPr>
          <w:hyperlink w:anchor="_Toc131522069" w:history="1">
            <w:r w:rsidR="00AB5B66" w:rsidRPr="0037029C">
              <w:rPr>
                <w:rStyle w:val="aa"/>
                <w:noProof/>
              </w:rPr>
              <w:t>5.3</w:t>
            </w:r>
            <w:r w:rsidR="00AB5B66">
              <w:rPr>
                <w:rFonts w:eastAsiaTheme="minorEastAsia" w:hAnsiTheme="minorHAnsi"/>
                <w:smallCaps w:val="0"/>
                <w:noProof/>
                <w:sz w:val="21"/>
                <w:szCs w:val="22"/>
              </w:rPr>
              <w:tab/>
            </w:r>
            <w:r w:rsidR="00AB5B66" w:rsidRPr="0037029C">
              <w:rPr>
                <w:rStyle w:val="aa"/>
                <w:noProof/>
              </w:rPr>
              <w:t>交换流程</w:t>
            </w:r>
            <w:r w:rsidR="00AB5B66">
              <w:rPr>
                <w:noProof/>
                <w:webHidden/>
              </w:rPr>
              <w:tab/>
            </w:r>
            <w:r w:rsidR="00AB5B66">
              <w:rPr>
                <w:noProof/>
                <w:webHidden/>
              </w:rPr>
              <w:fldChar w:fldCharType="begin"/>
            </w:r>
            <w:r w:rsidR="00AB5B66">
              <w:rPr>
                <w:noProof/>
                <w:webHidden/>
              </w:rPr>
              <w:instrText xml:space="preserve"> PAGEREF _Toc131522069 \h </w:instrText>
            </w:r>
            <w:r w:rsidR="00AB5B66">
              <w:rPr>
                <w:noProof/>
                <w:webHidden/>
              </w:rPr>
            </w:r>
            <w:r w:rsidR="00AB5B66">
              <w:rPr>
                <w:noProof/>
                <w:webHidden/>
              </w:rPr>
              <w:fldChar w:fldCharType="separate"/>
            </w:r>
            <w:r w:rsidR="00AB5B66">
              <w:rPr>
                <w:noProof/>
                <w:webHidden/>
              </w:rPr>
              <w:t>15</w:t>
            </w:r>
            <w:r w:rsidR="00AB5B66">
              <w:rPr>
                <w:noProof/>
                <w:webHidden/>
              </w:rPr>
              <w:fldChar w:fldCharType="end"/>
            </w:r>
          </w:hyperlink>
        </w:p>
        <w:p w14:paraId="286B9583" w14:textId="7C90E036" w:rsidR="00AB5B66" w:rsidRDefault="00000000">
          <w:pPr>
            <w:pStyle w:val="TOC2"/>
            <w:tabs>
              <w:tab w:val="left" w:pos="1440"/>
              <w:tab w:val="right" w:leader="dot" w:pos="8296"/>
            </w:tabs>
            <w:ind w:firstLine="480"/>
            <w:rPr>
              <w:rFonts w:eastAsiaTheme="minorEastAsia" w:hAnsiTheme="minorHAnsi"/>
              <w:smallCaps w:val="0"/>
              <w:noProof/>
              <w:sz w:val="21"/>
              <w:szCs w:val="22"/>
            </w:rPr>
          </w:pPr>
          <w:hyperlink w:anchor="_Toc131522070" w:history="1">
            <w:r w:rsidR="00AB5B66" w:rsidRPr="0037029C">
              <w:rPr>
                <w:rStyle w:val="aa"/>
                <w:noProof/>
              </w:rPr>
              <w:t>5.4</w:t>
            </w:r>
            <w:r w:rsidR="00AB5B66">
              <w:rPr>
                <w:rFonts w:eastAsiaTheme="minorEastAsia" w:hAnsiTheme="minorHAnsi"/>
                <w:smallCaps w:val="0"/>
                <w:noProof/>
                <w:sz w:val="21"/>
                <w:szCs w:val="22"/>
              </w:rPr>
              <w:tab/>
            </w:r>
            <w:r w:rsidR="00AB5B66" w:rsidRPr="0037029C">
              <w:rPr>
                <w:rStyle w:val="aa"/>
                <w:noProof/>
              </w:rPr>
              <w:t>交换状态图与处理图介绍：</w:t>
            </w:r>
            <w:r w:rsidR="00AB5B66">
              <w:rPr>
                <w:noProof/>
                <w:webHidden/>
              </w:rPr>
              <w:tab/>
            </w:r>
            <w:r w:rsidR="00AB5B66">
              <w:rPr>
                <w:noProof/>
                <w:webHidden/>
              </w:rPr>
              <w:fldChar w:fldCharType="begin"/>
            </w:r>
            <w:r w:rsidR="00AB5B66">
              <w:rPr>
                <w:noProof/>
                <w:webHidden/>
              </w:rPr>
              <w:instrText xml:space="preserve"> PAGEREF _Toc131522070 \h </w:instrText>
            </w:r>
            <w:r w:rsidR="00AB5B66">
              <w:rPr>
                <w:noProof/>
                <w:webHidden/>
              </w:rPr>
            </w:r>
            <w:r w:rsidR="00AB5B66">
              <w:rPr>
                <w:noProof/>
                <w:webHidden/>
              </w:rPr>
              <w:fldChar w:fldCharType="separate"/>
            </w:r>
            <w:r w:rsidR="00AB5B66">
              <w:rPr>
                <w:noProof/>
                <w:webHidden/>
              </w:rPr>
              <w:t>16</w:t>
            </w:r>
            <w:r w:rsidR="00AB5B66">
              <w:rPr>
                <w:noProof/>
                <w:webHidden/>
              </w:rPr>
              <w:fldChar w:fldCharType="end"/>
            </w:r>
          </w:hyperlink>
        </w:p>
        <w:p w14:paraId="42537817" w14:textId="61292745" w:rsidR="00AB5B66" w:rsidRDefault="00000000">
          <w:pPr>
            <w:pStyle w:val="TOC2"/>
            <w:tabs>
              <w:tab w:val="left" w:pos="1440"/>
              <w:tab w:val="right" w:leader="dot" w:pos="8296"/>
            </w:tabs>
            <w:ind w:firstLine="480"/>
            <w:rPr>
              <w:rFonts w:eastAsiaTheme="minorEastAsia" w:hAnsiTheme="minorHAnsi"/>
              <w:smallCaps w:val="0"/>
              <w:noProof/>
              <w:sz w:val="21"/>
              <w:szCs w:val="22"/>
            </w:rPr>
          </w:pPr>
          <w:hyperlink w:anchor="_Toc131522071" w:history="1">
            <w:r w:rsidR="00AB5B66" w:rsidRPr="0037029C">
              <w:rPr>
                <w:rStyle w:val="aa"/>
                <w:noProof/>
              </w:rPr>
              <w:t>5.5</w:t>
            </w:r>
            <w:r w:rsidR="00AB5B66">
              <w:rPr>
                <w:rFonts w:eastAsiaTheme="minorEastAsia" w:hAnsiTheme="minorHAnsi"/>
                <w:smallCaps w:val="0"/>
                <w:noProof/>
                <w:sz w:val="21"/>
                <w:szCs w:val="22"/>
              </w:rPr>
              <w:tab/>
            </w:r>
            <w:r w:rsidR="00AB5B66" w:rsidRPr="0037029C">
              <w:rPr>
                <w:rStyle w:val="aa"/>
                <w:noProof/>
              </w:rPr>
              <w:t>数据交换模型</w:t>
            </w:r>
            <w:r w:rsidR="00AB5B66">
              <w:rPr>
                <w:noProof/>
                <w:webHidden/>
              </w:rPr>
              <w:tab/>
            </w:r>
            <w:r w:rsidR="00AB5B66">
              <w:rPr>
                <w:noProof/>
                <w:webHidden/>
              </w:rPr>
              <w:fldChar w:fldCharType="begin"/>
            </w:r>
            <w:r w:rsidR="00AB5B66">
              <w:rPr>
                <w:noProof/>
                <w:webHidden/>
              </w:rPr>
              <w:instrText xml:space="preserve"> PAGEREF _Toc131522071 \h </w:instrText>
            </w:r>
            <w:r w:rsidR="00AB5B66">
              <w:rPr>
                <w:noProof/>
                <w:webHidden/>
              </w:rPr>
            </w:r>
            <w:r w:rsidR="00AB5B66">
              <w:rPr>
                <w:noProof/>
                <w:webHidden/>
              </w:rPr>
              <w:fldChar w:fldCharType="separate"/>
            </w:r>
            <w:r w:rsidR="00AB5B66">
              <w:rPr>
                <w:noProof/>
                <w:webHidden/>
              </w:rPr>
              <w:t>17</w:t>
            </w:r>
            <w:r w:rsidR="00AB5B66">
              <w:rPr>
                <w:noProof/>
                <w:webHidden/>
              </w:rPr>
              <w:fldChar w:fldCharType="end"/>
            </w:r>
          </w:hyperlink>
        </w:p>
        <w:p w14:paraId="1732D85C" w14:textId="0B9FEB5C" w:rsidR="00AB5B66" w:rsidRDefault="00000000">
          <w:pPr>
            <w:pStyle w:val="TOC2"/>
            <w:tabs>
              <w:tab w:val="left" w:pos="1440"/>
              <w:tab w:val="right" w:leader="dot" w:pos="8296"/>
            </w:tabs>
            <w:ind w:firstLine="480"/>
            <w:rPr>
              <w:rFonts w:eastAsiaTheme="minorEastAsia" w:hAnsiTheme="minorHAnsi"/>
              <w:smallCaps w:val="0"/>
              <w:noProof/>
              <w:sz w:val="21"/>
              <w:szCs w:val="22"/>
            </w:rPr>
          </w:pPr>
          <w:hyperlink w:anchor="_Toc131522072" w:history="1">
            <w:r w:rsidR="00AB5B66" w:rsidRPr="0037029C">
              <w:rPr>
                <w:rStyle w:val="aa"/>
                <w:noProof/>
              </w:rPr>
              <w:t>5.6</w:t>
            </w:r>
            <w:r w:rsidR="00AB5B66">
              <w:rPr>
                <w:rFonts w:eastAsiaTheme="minorEastAsia" w:hAnsiTheme="minorHAnsi"/>
                <w:smallCaps w:val="0"/>
                <w:noProof/>
                <w:sz w:val="21"/>
                <w:szCs w:val="22"/>
              </w:rPr>
              <w:tab/>
            </w:r>
            <w:r w:rsidR="00AB5B66" w:rsidRPr="0037029C">
              <w:rPr>
                <w:rStyle w:val="aa"/>
                <w:noProof/>
              </w:rPr>
              <w:t>本章小结</w:t>
            </w:r>
            <w:r w:rsidR="00AB5B66">
              <w:rPr>
                <w:noProof/>
                <w:webHidden/>
              </w:rPr>
              <w:tab/>
            </w:r>
            <w:r w:rsidR="00AB5B66">
              <w:rPr>
                <w:noProof/>
                <w:webHidden/>
              </w:rPr>
              <w:fldChar w:fldCharType="begin"/>
            </w:r>
            <w:r w:rsidR="00AB5B66">
              <w:rPr>
                <w:noProof/>
                <w:webHidden/>
              </w:rPr>
              <w:instrText xml:space="preserve"> PAGEREF _Toc131522072 \h </w:instrText>
            </w:r>
            <w:r w:rsidR="00AB5B66">
              <w:rPr>
                <w:noProof/>
                <w:webHidden/>
              </w:rPr>
            </w:r>
            <w:r w:rsidR="00AB5B66">
              <w:rPr>
                <w:noProof/>
                <w:webHidden/>
              </w:rPr>
              <w:fldChar w:fldCharType="separate"/>
            </w:r>
            <w:r w:rsidR="00AB5B66">
              <w:rPr>
                <w:noProof/>
                <w:webHidden/>
              </w:rPr>
              <w:t>18</w:t>
            </w:r>
            <w:r w:rsidR="00AB5B66">
              <w:rPr>
                <w:noProof/>
                <w:webHidden/>
              </w:rPr>
              <w:fldChar w:fldCharType="end"/>
            </w:r>
          </w:hyperlink>
        </w:p>
        <w:p w14:paraId="14A2F846" w14:textId="0F0C2C65" w:rsidR="00AB5B66" w:rsidRDefault="00000000">
          <w:pPr>
            <w:pStyle w:val="TOC1"/>
            <w:tabs>
              <w:tab w:val="left" w:pos="960"/>
              <w:tab w:val="right" w:leader="dot" w:pos="8296"/>
            </w:tabs>
            <w:ind w:firstLine="482"/>
            <w:rPr>
              <w:rFonts w:eastAsiaTheme="minorEastAsia" w:hAnsiTheme="minorHAnsi"/>
              <w:b w:val="0"/>
              <w:bCs w:val="0"/>
              <w:caps w:val="0"/>
              <w:noProof/>
              <w:sz w:val="21"/>
              <w:szCs w:val="22"/>
            </w:rPr>
          </w:pPr>
          <w:hyperlink w:anchor="_Toc131522073" w:history="1">
            <w:r w:rsidR="00AB5B66" w:rsidRPr="0037029C">
              <w:rPr>
                <w:rStyle w:val="aa"/>
                <w:noProof/>
              </w:rPr>
              <w:t>6</w:t>
            </w:r>
            <w:r w:rsidR="00AB5B66">
              <w:rPr>
                <w:rFonts w:eastAsiaTheme="minorEastAsia" w:hAnsiTheme="minorHAnsi"/>
                <w:b w:val="0"/>
                <w:bCs w:val="0"/>
                <w:caps w:val="0"/>
                <w:noProof/>
                <w:sz w:val="21"/>
                <w:szCs w:val="22"/>
              </w:rPr>
              <w:tab/>
            </w:r>
            <w:r w:rsidR="00AB5B66" w:rsidRPr="0037029C">
              <w:rPr>
                <w:rStyle w:val="aa"/>
                <w:noProof/>
              </w:rPr>
              <w:t>服务器具体实现与基本流程</w:t>
            </w:r>
            <w:r w:rsidR="00AB5B66">
              <w:rPr>
                <w:noProof/>
                <w:webHidden/>
              </w:rPr>
              <w:tab/>
            </w:r>
            <w:r w:rsidR="00AB5B66">
              <w:rPr>
                <w:noProof/>
                <w:webHidden/>
              </w:rPr>
              <w:fldChar w:fldCharType="begin"/>
            </w:r>
            <w:r w:rsidR="00AB5B66">
              <w:rPr>
                <w:noProof/>
                <w:webHidden/>
              </w:rPr>
              <w:instrText xml:space="preserve"> PAGEREF _Toc131522073 \h </w:instrText>
            </w:r>
            <w:r w:rsidR="00AB5B66">
              <w:rPr>
                <w:noProof/>
                <w:webHidden/>
              </w:rPr>
            </w:r>
            <w:r w:rsidR="00AB5B66">
              <w:rPr>
                <w:noProof/>
                <w:webHidden/>
              </w:rPr>
              <w:fldChar w:fldCharType="separate"/>
            </w:r>
            <w:r w:rsidR="00AB5B66">
              <w:rPr>
                <w:noProof/>
                <w:webHidden/>
              </w:rPr>
              <w:t>20</w:t>
            </w:r>
            <w:r w:rsidR="00AB5B66">
              <w:rPr>
                <w:noProof/>
                <w:webHidden/>
              </w:rPr>
              <w:fldChar w:fldCharType="end"/>
            </w:r>
          </w:hyperlink>
        </w:p>
        <w:p w14:paraId="4B1B4768" w14:textId="79F99446" w:rsidR="00AB5B66" w:rsidRDefault="00000000">
          <w:pPr>
            <w:pStyle w:val="TOC2"/>
            <w:tabs>
              <w:tab w:val="left" w:pos="1440"/>
              <w:tab w:val="right" w:leader="dot" w:pos="8296"/>
            </w:tabs>
            <w:ind w:firstLine="480"/>
            <w:rPr>
              <w:rFonts w:eastAsiaTheme="minorEastAsia" w:hAnsiTheme="minorHAnsi"/>
              <w:smallCaps w:val="0"/>
              <w:noProof/>
              <w:sz w:val="21"/>
              <w:szCs w:val="22"/>
            </w:rPr>
          </w:pPr>
          <w:hyperlink w:anchor="_Toc131522074" w:history="1">
            <w:r w:rsidR="00AB5B66" w:rsidRPr="0037029C">
              <w:rPr>
                <w:rStyle w:val="aa"/>
                <w:noProof/>
              </w:rPr>
              <w:t>6.1</w:t>
            </w:r>
            <w:r w:rsidR="00AB5B66">
              <w:rPr>
                <w:rFonts w:eastAsiaTheme="minorEastAsia" w:hAnsiTheme="minorHAnsi"/>
                <w:smallCaps w:val="0"/>
                <w:noProof/>
                <w:sz w:val="21"/>
                <w:szCs w:val="22"/>
              </w:rPr>
              <w:tab/>
            </w:r>
            <w:r w:rsidR="00AB5B66" w:rsidRPr="0037029C">
              <w:rPr>
                <w:rStyle w:val="aa"/>
                <w:noProof/>
              </w:rPr>
              <w:t>请求响应模式简介</w:t>
            </w:r>
            <w:r w:rsidR="00AB5B66">
              <w:rPr>
                <w:noProof/>
                <w:webHidden/>
              </w:rPr>
              <w:tab/>
            </w:r>
            <w:r w:rsidR="00AB5B66">
              <w:rPr>
                <w:noProof/>
                <w:webHidden/>
              </w:rPr>
              <w:fldChar w:fldCharType="begin"/>
            </w:r>
            <w:r w:rsidR="00AB5B66">
              <w:rPr>
                <w:noProof/>
                <w:webHidden/>
              </w:rPr>
              <w:instrText xml:space="preserve"> PAGEREF _Toc131522074 \h </w:instrText>
            </w:r>
            <w:r w:rsidR="00AB5B66">
              <w:rPr>
                <w:noProof/>
                <w:webHidden/>
              </w:rPr>
            </w:r>
            <w:r w:rsidR="00AB5B66">
              <w:rPr>
                <w:noProof/>
                <w:webHidden/>
              </w:rPr>
              <w:fldChar w:fldCharType="separate"/>
            </w:r>
            <w:r w:rsidR="00AB5B66">
              <w:rPr>
                <w:noProof/>
                <w:webHidden/>
              </w:rPr>
              <w:t>20</w:t>
            </w:r>
            <w:r w:rsidR="00AB5B66">
              <w:rPr>
                <w:noProof/>
                <w:webHidden/>
              </w:rPr>
              <w:fldChar w:fldCharType="end"/>
            </w:r>
          </w:hyperlink>
        </w:p>
        <w:p w14:paraId="708F4089" w14:textId="7728C92C" w:rsidR="00AB5B66" w:rsidRDefault="00000000">
          <w:pPr>
            <w:pStyle w:val="TOC3"/>
            <w:tabs>
              <w:tab w:val="left" w:pos="1920"/>
              <w:tab w:val="right" w:leader="dot" w:pos="8296"/>
            </w:tabs>
            <w:ind w:firstLine="480"/>
            <w:rPr>
              <w:rFonts w:eastAsiaTheme="minorEastAsia" w:hAnsiTheme="minorHAnsi"/>
              <w:iCs w:val="0"/>
              <w:noProof/>
              <w:sz w:val="21"/>
              <w:szCs w:val="22"/>
            </w:rPr>
          </w:pPr>
          <w:hyperlink w:anchor="_Toc131522075" w:history="1">
            <w:r w:rsidR="00AB5B66" w:rsidRPr="0037029C">
              <w:rPr>
                <w:rStyle w:val="aa"/>
                <w:noProof/>
              </w:rPr>
              <w:t>6.1.1</w:t>
            </w:r>
            <w:r w:rsidR="00AB5B66">
              <w:rPr>
                <w:rFonts w:eastAsiaTheme="minorEastAsia" w:hAnsiTheme="minorHAnsi"/>
                <w:iCs w:val="0"/>
                <w:noProof/>
                <w:sz w:val="21"/>
                <w:szCs w:val="22"/>
              </w:rPr>
              <w:tab/>
            </w:r>
            <w:r w:rsidR="00AB5B66" w:rsidRPr="0037029C">
              <w:rPr>
                <w:rStyle w:val="aa"/>
                <w:noProof/>
              </w:rPr>
              <w:t>注册请求处理</w:t>
            </w:r>
            <w:r w:rsidR="00AB5B66">
              <w:rPr>
                <w:noProof/>
                <w:webHidden/>
              </w:rPr>
              <w:tab/>
            </w:r>
            <w:r w:rsidR="00AB5B66">
              <w:rPr>
                <w:noProof/>
                <w:webHidden/>
              </w:rPr>
              <w:fldChar w:fldCharType="begin"/>
            </w:r>
            <w:r w:rsidR="00AB5B66">
              <w:rPr>
                <w:noProof/>
                <w:webHidden/>
              </w:rPr>
              <w:instrText xml:space="preserve"> PAGEREF _Toc131522075 \h </w:instrText>
            </w:r>
            <w:r w:rsidR="00AB5B66">
              <w:rPr>
                <w:noProof/>
                <w:webHidden/>
              </w:rPr>
            </w:r>
            <w:r w:rsidR="00AB5B66">
              <w:rPr>
                <w:noProof/>
                <w:webHidden/>
              </w:rPr>
              <w:fldChar w:fldCharType="separate"/>
            </w:r>
            <w:r w:rsidR="00AB5B66">
              <w:rPr>
                <w:noProof/>
                <w:webHidden/>
              </w:rPr>
              <w:t>20</w:t>
            </w:r>
            <w:r w:rsidR="00AB5B66">
              <w:rPr>
                <w:noProof/>
                <w:webHidden/>
              </w:rPr>
              <w:fldChar w:fldCharType="end"/>
            </w:r>
          </w:hyperlink>
        </w:p>
        <w:p w14:paraId="42ABCD38" w14:textId="4BFA5D35" w:rsidR="00AB5B66" w:rsidRDefault="00000000">
          <w:pPr>
            <w:pStyle w:val="TOC3"/>
            <w:tabs>
              <w:tab w:val="left" w:pos="1920"/>
              <w:tab w:val="right" w:leader="dot" w:pos="8296"/>
            </w:tabs>
            <w:ind w:firstLine="480"/>
            <w:rPr>
              <w:rFonts w:eastAsiaTheme="minorEastAsia" w:hAnsiTheme="minorHAnsi"/>
              <w:iCs w:val="0"/>
              <w:noProof/>
              <w:sz w:val="21"/>
              <w:szCs w:val="22"/>
            </w:rPr>
          </w:pPr>
          <w:hyperlink w:anchor="_Toc131522076" w:history="1">
            <w:r w:rsidR="00AB5B66" w:rsidRPr="0037029C">
              <w:rPr>
                <w:rStyle w:val="aa"/>
                <w:noProof/>
              </w:rPr>
              <w:t>6.1.2</w:t>
            </w:r>
            <w:r w:rsidR="00AB5B66">
              <w:rPr>
                <w:rFonts w:eastAsiaTheme="minorEastAsia" w:hAnsiTheme="minorHAnsi"/>
                <w:iCs w:val="0"/>
                <w:noProof/>
                <w:sz w:val="21"/>
                <w:szCs w:val="22"/>
              </w:rPr>
              <w:tab/>
            </w:r>
            <w:r w:rsidR="00AB5B66" w:rsidRPr="0037029C">
              <w:rPr>
                <w:rStyle w:val="aa"/>
                <w:noProof/>
              </w:rPr>
              <w:t>登录请求处理</w:t>
            </w:r>
            <w:r w:rsidR="00AB5B66">
              <w:rPr>
                <w:noProof/>
                <w:webHidden/>
              </w:rPr>
              <w:tab/>
            </w:r>
            <w:r w:rsidR="00AB5B66">
              <w:rPr>
                <w:noProof/>
                <w:webHidden/>
              </w:rPr>
              <w:fldChar w:fldCharType="begin"/>
            </w:r>
            <w:r w:rsidR="00AB5B66">
              <w:rPr>
                <w:noProof/>
                <w:webHidden/>
              </w:rPr>
              <w:instrText xml:space="preserve"> PAGEREF _Toc131522076 \h </w:instrText>
            </w:r>
            <w:r w:rsidR="00AB5B66">
              <w:rPr>
                <w:noProof/>
                <w:webHidden/>
              </w:rPr>
            </w:r>
            <w:r w:rsidR="00AB5B66">
              <w:rPr>
                <w:noProof/>
                <w:webHidden/>
              </w:rPr>
              <w:fldChar w:fldCharType="separate"/>
            </w:r>
            <w:r w:rsidR="00AB5B66">
              <w:rPr>
                <w:noProof/>
                <w:webHidden/>
              </w:rPr>
              <w:t>21</w:t>
            </w:r>
            <w:r w:rsidR="00AB5B66">
              <w:rPr>
                <w:noProof/>
                <w:webHidden/>
              </w:rPr>
              <w:fldChar w:fldCharType="end"/>
            </w:r>
          </w:hyperlink>
        </w:p>
        <w:p w14:paraId="53ECA426" w14:textId="7840AC48" w:rsidR="00AB5B66" w:rsidRDefault="00000000">
          <w:pPr>
            <w:pStyle w:val="TOC2"/>
            <w:tabs>
              <w:tab w:val="left" w:pos="1440"/>
              <w:tab w:val="right" w:leader="dot" w:pos="8296"/>
            </w:tabs>
            <w:ind w:firstLine="480"/>
            <w:rPr>
              <w:rFonts w:eastAsiaTheme="minorEastAsia" w:hAnsiTheme="minorHAnsi"/>
              <w:smallCaps w:val="0"/>
              <w:noProof/>
              <w:sz w:val="21"/>
              <w:szCs w:val="22"/>
            </w:rPr>
          </w:pPr>
          <w:hyperlink w:anchor="_Toc131522077" w:history="1">
            <w:r w:rsidR="00AB5B66" w:rsidRPr="0037029C">
              <w:rPr>
                <w:rStyle w:val="aa"/>
                <w:noProof/>
              </w:rPr>
              <w:t>6.2</w:t>
            </w:r>
            <w:r w:rsidR="00AB5B66">
              <w:rPr>
                <w:rFonts w:eastAsiaTheme="minorEastAsia" w:hAnsiTheme="minorHAnsi"/>
                <w:smallCaps w:val="0"/>
                <w:noProof/>
                <w:sz w:val="21"/>
                <w:szCs w:val="22"/>
              </w:rPr>
              <w:tab/>
            </w:r>
            <w:r w:rsidR="00AB5B66" w:rsidRPr="0037029C">
              <w:rPr>
                <w:rStyle w:val="aa"/>
                <w:noProof/>
              </w:rPr>
              <w:t>数据交换流程</w:t>
            </w:r>
            <w:r w:rsidR="00AB5B66">
              <w:rPr>
                <w:noProof/>
                <w:webHidden/>
              </w:rPr>
              <w:tab/>
            </w:r>
            <w:r w:rsidR="00AB5B66">
              <w:rPr>
                <w:noProof/>
                <w:webHidden/>
              </w:rPr>
              <w:fldChar w:fldCharType="begin"/>
            </w:r>
            <w:r w:rsidR="00AB5B66">
              <w:rPr>
                <w:noProof/>
                <w:webHidden/>
              </w:rPr>
              <w:instrText xml:space="preserve"> PAGEREF _Toc131522077 \h </w:instrText>
            </w:r>
            <w:r w:rsidR="00AB5B66">
              <w:rPr>
                <w:noProof/>
                <w:webHidden/>
              </w:rPr>
            </w:r>
            <w:r w:rsidR="00AB5B66">
              <w:rPr>
                <w:noProof/>
                <w:webHidden/>
              </w:rPr>
              <w:fldChar w:fldCharType="separate"/>
            </w:r>
            <w:r w:rsidR="00AB5B66">
              <w:rPr>
                <w:noProof/>
                <w:webHidden/>
              </w:rPr>
              <w:t>22</w:t>
            </w:r>
            <w:r w:rsidR="00AB5B66">
              <w:rPr>
                <w:noProof/>
                <w:webHidden/>
              </w:rPr>
              <w:fldChar w:fldCharType="end"/>
            </w:r>
          </w:hyperlink>
        </w:p>
        <w:p w14:paraId="38623898" w14:textId="3A3E74DD" w:rsidR="00AB5B66" w:rsidRDefault="00000000">
          <w:pPr>
            <w:pStyle w:val="TOC2"/>
            <w:tabs>
              <w:tab w:val="left" w:pos="1440"/>
              <w:tab w:val="right" w:leader="dot" w:pos="8296"/>
            </w:tabs>
            <w:ind w:firstLine="480"/>
            <w:rPr>
              <w:rFonts w:eastAsiaTheme="minorEastAsia" w:hAnsiTheme="minorHAnsi"/>
              <w:smallCaps w:val="0"/>
              <w:noProof/>
              <w:sz w:val="21"/>
              <w:szCs w:val="22"/>
            </w:rPr>
          </w:pPr>
          <w:hyperlink w:anchor="_Toc131522078" w:history="1">
            <w:r w:rsidR="00AB5B66" w:rsidRPr="0037029C">
              <w:rPr>
                <w:rStyle w:val="aa"/>
                <w:noProof/>
              </w:rPr>
              <w:t>6.3</w:t>
            </w:r>
            <w:r w:rsidR="00AB5B66">
              <w:rPr>
                <w:rFonts w:eastAsiaTheme="minorEastAsia" w:hAnsiTheme="minorHAnsi"/>
                <w:smallCaps w:val="0"/>
                <w:noProof/>
                <w:sz w:val="21"/>
                <w:szCs w:val="22"/>
              </w:rPr>
              <w:tab/>
            </w:r>
            <w:r w:rsidR="00AB5B66" w:rsidRPr="0037029C">
              <w:rPr>
                <w:rStyle w:val="aa"/>
                <w:noProof/>
              </w:rPr>
              <w:t>本章小结</w:t>
            </w:r>
            <w:r w:rsidR="00AB5B66">
              <w:rPr>
                <w:noProof/>
                <w:webHidden/>
              </w:rPr>
              <w:tab/>
            </w:r>
            <w:r w:rsidR="00AB5B66">
              <w:rPr>
                <w:noProof/>
                <w:webHidden/>
              </w:rPr>
              <w:fldChar w:fldCharType="begin"/>
            </w:r>
            <w:r w:rsidR="00AB5B66">
              <w:rPr>
                <w:noProof/>
                <w:webHidden/>
              </w:rPr>
              <w:instrText xml:space="preserve"> PAGEREF _Toc131522078 \h </w:instrText>
            </w:r>
            <w:r w:rsidR="00AB5B66">
              <w:rPr>
                <w:noProof/>
                <w:webHidden/>
              </w:rPr>
            </w:r>
            <w:r w:rsidR="00AB5B66">
              <w:rPr>
                <w:noProof/>
                <w:webHidden/>
              </w:rPr>
              <w:fldChar w:fldCharType="separate"/>
            </w:r>
            <w:r w:rsidR="00AB5B66">
              <w:rPr>
                <w:noProof/>
                <w:webHidden/>
              </w:rPr>
              <w:t>22</w:t>
            </w:r>
            <w:r w:rsidR="00AB5B66">
              <w:rPr>
                <w:noProof/>
                <w:webHidden/>
              </w:rPr>
              <w:fldChar w:fldCharType="end"/>
            </w:r>
          </w:hyperlink>
        </w:p>
        <w:p w14:paraId="2B22038D" w14:textId="5984058D" w:rsidR="00AB5B66" w:rsidRDefault="00000000">
          <w:pPr>
            <w:pStyle w:val="TOC1"/>
            <w:tabs>
              <w:tab w:val="left" w:pos="960"/>
              <w:tab w:val="right" w:leader="dot" w:pos="8296"/>
            </w:tabs>
            <w:ind w:firstLine="482"/>
            <w:rPr>
              <w:rFonts w:eastAsiaTheme="minorEastAsia" w:hAnsiTheme="minorHAnsi"/>
              <w:b w:val="0"/>
              <w:bCs w:val="0"/>
              <w:caps w:val="0"/>
              <w:noProof/>
              <w:sz w:val="21"/>
              <w:szCs w:val="22"/>
            </w:rPr>
          </w:pPr>
          <w:hyperlink w:anchor="_Toc131522079" w:history="1">
            <w:r w:rsidR="00AB5B66" w:rsidRPr="0037029C">
              <w:rPr>
                <w:rStyle w:val="aa"/>
                <w:noProof/>
              </w:rPr>
              <w:t>7</w:t>
            </w:r>
            <w:r w:rsidR="00AB5B66">
              <w:rPr>
                <w:rFonts w:eastAsiaTheme="minorEastAsia" w:hAnsiTheme="minorHAnsi"/>
                <w:b w:val="0"/>
                <w:bCs w:val="0"/>
                <w:caps w:val="0"/>
                <w:noProof/>
                <w:sz w:val="21"/>
                <w:szCs w:val="22"/>
              </w:rPr>
              <w:tab/>
            </w:r>
            <w:r w:rsidR="00AB5B66" w:rsidRPr="0037029C">
              <w:rPr>
                <w:rStyle w:val="aa"/>
                <w:noProof/>
              </w:rPr>
              <w:t>软件测试与效果展示</w:t>
            </w:r>
            <w:r w:rsidR="00AB5B66">
              <w:rPr>
                <w:noProof/>
                <w:webHidden/>
              </w:rPr>
              <w:tab/>
            </w:r>
            <w:r w:rsidR="00AB5B66">
              <w:rPr>
                <w:noProof/>
                <w:webHidden/>
              </w:rPr>
              <w:fldChar w:fldCharType="begin"/>
            </w:r>
            <w:r w:rsidR="00AB5B66">
              <w:rPr>
                <w:noProof/>
                <w:webHidden/>
              </w:rPr>
              <w:instrText xml:space="preserve"> PAGEREF _Toc131522079 \h </w:instrText>
            </w:r>
            <w:r w:rsidR="00AB5B66">
              <w:rPr>
                <w:noProof/>
                <w:webHidden/>
              </w:rPr>
            </w:r>
            <w:r w:rsidR="00AB5B66">
              <w:rPr>
                <w:noProof/>
                <w:webHidden/>
              </w:rPr>
              <w:fldChar w:fldCharType="separate"/>
            </w:r>
            <w:r w:rsidR="00AB5B66">
              <w:rPr>
                <w:noProof/>
                <w:webHidden/>
              </w:rPr>
              <w:t>23</w:t>
            </w:r>
            <w:r w:rsidR="00AB5B66">
              <w:rPr>
                <w:noProof/>
                <w:webHidden/>
              </w:rPr>
              <w:fldChar w:fldCharType="end"/>
            </w:r>
          </w:hyperlink>
        </w:p>
        <w:p w14:paraId="52EEF404" w14:textId="7C91A234" w:rsidR="00AB5B66" w:rsidRDefault="00000000">
          <w:pPr>
            <w:pStyle w:val="TOC2"/>
            <w:tabs>
              <w:tab w:val="left" w:pos="1440"/>
              <w:tab w:val="right" w:leader="dot" w:pos="8296"/>
            </w:tabs>
            <w:ind w:firstLine="480"/>
            <w:rPr>
              <w:rFonts w:eastAsiaTheme="minorEastAsia" w:hAnsiTheme="minorHAnsi"/>
              <w:smallCaps w:val="0"/>
              <w:noProof/>
              <w:sz w:val="21"/>
              <w:szCs w:val="22"/>
            </w:rPr>
          </w:pPr>
          <w:hyperlink w:anchor="_Toc131522080" w:history="1">
            <w:r w:rsidR="00AB5B66" w:rsidRPr="0037029C">
              <w:rPr>
                <w:rStyle w:val="aa"/>
                <w:noProof/>
              </w:rPr>
              <w:t>7.1</w:t>
            </w:r>
            <w:r w:rsidR="00AB5B66">
              <w:rPr>
                <w:rFonts w:eastAsiaTheme="minorEastAsia" w:hAnsiTheme="minorHAnsi"/>
                <w:smallCaps w:val="0"/>
                <w:noProof/>
                <w:sz w:val="21"/>
                <w:szCs w:val="22"/>
              </w:rPr>
              <w:tab/>
            </w:r>
            <w:r w:rsidR="00AB5B66" w:rsidRPr="0037029C">
              <w:rPr>
                <w:rStyle w:val="aa"/>
                <w:noProof/>
              </w:rPr>
              <w:t>类关系图</w:t>
            </w:r>
            <w:r w:rsidR="00AB5B66">
              <w:rPr>
                <w:noProof/>
                <w:webHidden/>
              </w:rPr>
              <w:tab/>
            </w:r>
            <w:r w:rsidR="00AB5B66">
              <w:rPr>
                <w:noProof/>
                <w:webHidden/>
              </w:rPr>
              <w:fldChar w:fldCharType="begin"/>
            </w:r>
            <w:r w:rsidR="00AB5B66">
              <w:rPr>
                <w:noProof/>
                <w:webHidden/>
              </w:rPr>
              <w:instrText xml:space="preserve"> PAGEREF _Toc131522080 \h </w:instrText>
            </w:r>
            <w:r w:rsidR="00AB5B66">
              <w:rPr>
                <w:noProof/>
                <w:webHidden/>
              </w:rPr>
            </w:r>
            <w:r w:rsidR="00AB5B66">
              <w:rPr>
                <w:noProof/>
                <w:webHidden/>
              </w:rPr>
              <w:fldChar w:fldCharType="separate"/>
            </w:r>
            <w:r w:rsidR="00AB5B66">
              <w:rPr>
                <w:noProof/>
                <w:webHidden/>
              </w:rPr>
              <w:t>23</w:t>
            </w:r>
            <w:r w:rsidR="00AB5B66">
              <w:rPr>
                <w:noProof/>
                <w:webHidden/>
              </w:rPr>
              <w:fldChar w:fldCharType="end"/>
            </w:r>
          </w:hyperlink>
        </w:p>
        <w:p w14:paraId="34141558" w14:textId="54EAF339" w:rsidR="00AB5B66" w:rsidRDefault="00000000">
          <w:pPr>
            <w:pStyle w:val="TOC2"/>
            <w:tabs>
              <w:tab w:val="left" w:pos="1440"/>
              <w:tab w:val="right" w:leader="dot" w:pos="8296"/>
            </w:tabs>
            <w:ind w:firstLine="480"/>
            <w:rPr>
              <w:rFonts w:eastAsiaTheme="minorEastAsia" w:hAnsiTheme="minorHAnsi"/>
              <w:smallCaps w:val="0"/>
              <w:noProof/>
              <w:sz w:val="21"/>
              <w:szCs w:val="22"/>
            </w:rPr>
          </w:pPr>
          <w:hyperlink w:anchor="_Toc131522081" w:history="1">
            <w:r w:rsidR="00AB5B66" w:rsidRPr="0037029C">
              <w:rPr>
                <w:rStyle w:val="aa"/>
                <w:noProof/>
              </w:rPr>
              <w:t>7.2</w:t>
            </w:r>
            <w:r w:rsidR="00AB5B66">
              <w:rPr>
                <w:rFonts w:eastAsiaTheme="minorEastAsia" w:hAnsiTheme="minorHAnsi"/>
                <w:smallCaps w:val="0"/>
                <w:noProof/>
                <w:sz w:val="21"/>
                <w:szCs w:val="22"/>
              </w:rPr>
              <w:tab/>
            </w:r>
            <w:r w:rsidR="00AB5B66" w:rsidRPr="0037029C">
              <w:rPr>
                <w:rStyle w:val="aa"/>
                <w:noProof/>
              </w:rPr>
              <w:t>注册与登录界面展示</w:t>
            </w:r>
            <w:r w:rsidR="00AB5B66">
              <w:rPr>
                <w:noProof/>
                <w:webHidden/>
              </w:rPr>
              <w:tab/>
            </w:r>
            <w:r w:rsidR="00AB5B66">
              <w:rPr>
                <w:noProof/>
                <w:webHidden/>
              </w:rPr>
              <w:fldChar w:fldCharType="begin"/>
            </w:r>
            <w:r w:rsidR="00AB5B66">
              <w:rPr>
                <w:noProof/>
                <w:webHidden/>
              </w:rPr>
              <w:instrText xml:space="preserve"> PAGEREF _Toc131522081 \h </w:instrText>
            </w:r>
            <w:r w:rsidR="00AB5B66">
              <w:rPr>
                <w:noProof/>
                <w:webHidden/>
              </w:rPr>
            </w:r>
            <w:r w:rsidR="00AB5B66">
              <w:rPr>
                <w:noProof/>
                <w:webHidden/>
              </w:rPr>
              <w:fldChar w:fldCharType="separate"/>
            </w:r>
            <w:r w:rsidR="00AB5B66">
              <w:rPr>
                <w:noProof/>
                <w:webHidden/>
              </w:rPr>
              <w:t>23</w:t>
            </w:r>
            <w:r w:rsidR="00AB5B66">
              <w:rPr>
                <w:noProof/>
                <w:webHidden/>
              </w:rPr>
              <w:fldChar w:fldCharType="end"/>
            </w:r>
          </w:hyperlink>
        </w:p>
        <w:p w14:paraId="0183AD49" w14:textId="10DFE569" w:rsidR="00AB5B66" w:rsidRDefault="00000000">
          <w:pPr>
            <w:pStyle w:val="TOC2"/>
            <w:tabs>
              <w:tab w:val="left" w:pos="1440"/>
              <w:tab w:val="right" w:leader="dot" w:pos="8296"/>
            </w:tabs>
            <w:ind w:firstLine="480"/>
            <w:rPr>
              <w:rFonts w:eastAsiaTheme="minorEastAsia" w:hAnsiTheme="minorHAnsi"/>
              <w:smallCaps w:val="0"/>
              <w:noProof/>
              <w:sz w:val="21"/>
              <w:szCs w:val="22"/>
            </w:rPr>
          </w:pPr>
          <w:hyperlink w:anchor="_Toc131522082" w:history="1">
            <w:r w:rsidR="00AB5B66" w:rsidRPr="0037029C">
              <w:rPr>
                <w:rStyle w:val="aa"/>
                <w:noProof/>
              </w:rPr>
              <w:t>7.3</w:t>
            </w:r>
            <w:r w:rsidR="00AB5B66">
              <w:rPr>
                <w:rFonts w:eastAsiaTheme="minorEastAsia" w:hAnsiTheme="minorHAnsi"/>
                <w:smallCaps w:val="0"/>
                <w:noProof/>
                <w:sz w:val="21"/>
                <w:szCs w:val="22"/>
              </w:rPr>
              <w:tab/>
            </w:r>
            <w:r w:rsidR="00AB5B66" w:rsidRPr="0037029C">
              <w:rPr>
                <w:rStyle w:val="aa"/>
                <w:noProof/>
              </w:rPr>
              <w:t>聊天窗口展示</w:t>
            </w:r>
            <w:r w:rsidR="00AB5B66">
              <w:rPr>
                <w:noProof/>
                <w:webHidden/>
              </w:rPr>
              <w:tab/>
            </w:r>
            <w:r w:rsidR="00AB5B66">
              <w:rPr>
                <w:noProof/>
                <w:webHidden/>
              </w:rPr>
              <w:fldChar w:fldCharType="begin"/>
            </w:r>
            <w:r w:rsidR="00AB5B66">
              <w:rPr>
                <w:noProof/>
                <w:webHidden/>
              </w:rPr>
              <w:instrText xml:space="preserve"> PAGEREF _Toc131522082 \h </w:instrText>
            </w:r>
            <w:r w:rsidR="00AB5B66">
              <w:rPr>
                <w:noProof/>
                <w:webHidden/>
              </w:rPr>
            </w:r>
            <w:r w:rsidR="00AB5B66">
              <w:rPr>
                <w:noProof/>
                <w:webHidden/>
              </w:rPr>
              <w:fldChar w:fldCharType="separate"/>
            </w:r>
            <w:r w:rsidR="00AB5B66">
              <w:rPr>
                <w:noProof/>
                <w:webHidden/>
              </w:rPr>
              <w:t>25</w:t>
            </w:r>
            <w:r w:rsidR="00AB5B66">
              <w:rPr>
                <w:noProof/>
                <w:webHidden/>
              </w:rPr>
              <w:fldChar w:fldCharType="end"/>
            </w:r>
          </w:hyperlink>
        </w:p>
        <w:p w14:paraId="339B749B" w14:textId="567D69E0" w:rsidR="00AB5B66" w:rsidRDefault="00000000">
          <w:pPr>
            <w:pStyle w:val="TOC2"/>
            <w:tabs>
              <w:tab w:val="left" w:pos="1440"/>
              <w:tab w:val="right" w:leader="dot" w:pos="8296"/>
            </w:tabs>
            <w:ind w:firstLine="480"/>
            <w:rPr>
              <w:rFonts w:eastAsiaTheme="minorEastAsia" w:hAnsiTheme="minorHAnsi"/>
              <w:smallCaps w:val="0"/>
              <w:noProof/>
              <w:sz w:val="21"/>
              <w:szCs w:val="22"/>
            </w:rPr>
          </w:pPr>
          <w:hyperlink w:anchor="_Toc131522083" w:history="1">
            <w:r w:rsidR="00AB5B66" w:rsidRPr="0037029C">
              <w:rPr>
                <w:rStyle w:val="aa"/>
                <w:noProof/>
              </w:rPr>
              <w:t>7.4</w:t>
            </w:r>
            <w:r w:rsidR="00AB5B66">
              <w:rPr>
                <w:rFonts w:eastAsiaTheme="minorEastAsia" w:hAnsiTheme="minorHAnsi"/>
                <w:smallCaps w:val="0"/>
                <w:noProof/>
                <w:sz w:val="21"/>
                <w:szCs w:val="22"/>
              </w:rPr>
              <w:tab/>
            </w:r>
            <w:r w:rsidR="00AB5B66" w:rsidRPr="0037029C">
              <w:rPr>
                <w:rStyle w:val="aa"/>
                <w:noProof/>
              </w:rPr>
              <w:t>发送文件与发送表情包</w:t>
            </w:r>
            <w:r w:rsidR="00AB5B66">
              <w:rPr>
                <w:noProof/>
                <w:webHidden/>
              </w:rPr>
              <w:tab/>
            </w:r>
            <w:r w:rsidR="00AB5B66">
              <w:rPr>
                <w:noProof/>
                <w:webHidden/>
              </w:rPr>
              <w:fldChar w:fldCharType="begin"/>
            </w:r>
            <w:r w:rsidR="00AB5B66">
              <w:rPr>
                <w:noProof/>
                <w:webHidden/>
              </w:rPr>
              <w:instrText xml:space="preserve"> PAGEREF _Toc131522083 \h </w:instrText>
            </w:r>
            <w:r w:rsidR="00AB5B66">
              <w:rPr>
                <w:noProof/>
                <w:webHidden/>
              </w:rPr>
            </w:r>
            <w:r w:rsidR="00AB5B66">
              <w:rPr>
                <w:noProof/>
                <w:webHidden/>
              </w:rPr>
              <w:fldChar w:fldCharType="separate"/>
            </w:r>
            <w:r w:rsidR="00AB5B66">
              <w:rPr>
                <w:noProof/>
                <w:webHidden/>
              </w:rPr>
              <w:t>27</w:t>
            </w:r>
            <w:r w:rsidR="00AB5B66">
              <w:rPr>
                <w:noProof/>
                <w:webHidden/>
              </w:rPr>
              <w:fldChar w:fldCharType="end"/>
            </w:r>
          </w:hyperlink>
        </w:p>
        <w:p w14:paraId="6DD522CB" w14:textId="2513AEAC" w:rsidR="00AB5B66" w:rsidRDefault="00000000">
          <w:pPr>
            <w:pStyle w:val="TOC2"/>
            <w:tabs>
              <w:tab w:val="left" w:pos="1440"/>
              <w:tab w:val="right" w:leader="dot" w:pos="8296"/>
            </w:tabs>
            <w:ind w:firstLine="480"/>
            <w:rPr>
              <w:rFonts w:eastAsiaTheme="minorEastAsia" w:hAnsiTheme="minorHAnsi"/>
              <w:smallCaps w:val="0"/>
              <w:noProof/>
              <w:sz w:val="21"/>
              <w:szCs w:val="22"/>
            </w:rPr>
          </w:pPr>
          <w:hyperlink w:anchor="_Toc131522084" w:history="1">
            <w:r w:rsidR="00AB5B66" w:rsidRPr="0037029C">
              <w:rPr>
                <w:rStyle w:val="aa"/>
                <w:noProof/>
              </w:rPr>
              <w:t>7.5</w:t>
            </w:r>
            <w:r w:rsidR="00AB5B66">
              <w:rPr>
                <w:rFonts w:eastAsiaTheme="minorEastAsia" w:hAnsiTheme="minorHAnsi"/>
                <w:smallCaps w:val="0"/>
                <w:noProof/>
                <w:sz w:val="21"/>
                <w:szCs w:val="22"/>
              </w:rPr>
              <w:tab/>
            </w:r>
            <w:r w:rsidR="00AB5B66" w:rsidRPr="0037029C">
              <w:rPr>
                <w:rStyle w:val="aa"/>
                <w:noProof/>
              </w:rPr>
              <w:t>添加好友</w:t>
            </w:r>
            <w:r w:rsidR="00AB5B66">
              <w:rPr>
                <w:noProof/>
                <w:webHidden/>
              </w:rPr>
              <w:tab/>
            </w:r>
            <w:r w:rsidR="00AB5B66">
              <w:rPr>
                <w:noProof/>
                <w:webHidden/>
              </w:rPr>
              <w:fldChar w:fldCharType="begin"/>
            </w:r>
            <w:r w:rsidR="00AB5B66">
              <w:rPr>
                <w:noProof/>
                <w:webHidden/>
              </w:rPr>
              <w:instrText xml:space="preserve"> PAGEREF _Toc131522084 \h </w:instrText>
            </w:r>
            <w:r w:rsidR="00AB5B66">
              <w:rPr>
                <w:noProof/>
                <w:webHidden/>
              </w:rPr>
            </w:r>
            <w:r w:rsidR="00AB5B66">
              <w:rPr>
                <w:noProof/>
                <w:webHidden/>
              </w:rPr>
              <w:fldChar w:fldCharType="separate"/>
            </w:r>
            <w:r w:rsidR="00AB5B66">
              <w:rPr>
                <w:noProof/>
                <w:webHidden/>
              </w:rPr>
              <w:t>29</w:t>
            </w:r>
            <w:r w:rsidR="00AB5B66">
              <w:rPr>
                <w:noProof/>
                <w:webHidden/>
              </w:rPr>
              <w:fldChar w:fldCharType="end"/>
            </w:r>
          </w:hyperlink>
        </w:p>
        <w:p w14:paraId="24A4ABD7" w14:textId="36F5B02F" w:rsidR="00AB5B66" w:rsidRDefault="00000000">
          <w:pPr>
            <w:pStyle w:val="TOC2"/>
            <w:tabs>
              <w:tab w:val="left" w:pos="1440"/>
              <w:tab w:val="right" w:leader="dot" w:pos="8296"/>
            </w:tabs>
            <w:ind w:firstLine="480"/>
            <w:rPr>
              <w:rFonts w:eastAsiaTheme="minorEastAsia" w:hAnsiTheme="minorHAnsi"/>
              <w:smallCaps w:val="0"/>
              <w:noProof/>
              <w:sz w:val="21"/>
              <w:szCs w:val="22"/>
            </w:rPr>
          </w:pPr>
          <w:hyperlink w:anchor="_Toc131522085" w:history="1">
            <w:r w:rsidR="00AB5B66" w:rsidRPr="0037029C">
              <w:rPr>
                <w:rStyle w:val="aa"/>
                <w:noProof/>
              </w:rPr>
              <w:t>7.6</w:t>
            </w:r>
            <w:r w:rsidR="00AB5B66">
              <w:rPr>
                <w:rFonts w:eastAsiaTheme="minorEastAsia" w:hAnsiTheme="minorHAnsi"/>
                <w:smallCaps w:val="0"/>
                <w:noProof/>
                <w:sz w:val="21"/>
                <w:szCs w:val="22"/>
              </w:rPr>
              <w:tab/>
            </w:r>
            <w:r w:rsidR="00AB5B66" w:rsidRPr="0037029C">
              <w:rPr>
                <w:rStyle w:val="aa"/>
                <w:noProof/>
              </w:rPr>
              <w:t>本章小结</w:t>
            </w:r>
            <w:r w:rsidR="00AB5B66">
              <w:rPr>
                <w:noProof/>
                <w:webHidden/>
              </w:rPr>
              <w:tab/>
            </w:r>
            <w:r w:rsidR="00AB5B66">
              <w:rPr>
                <w:noProof/>
                <w:webHidden/>
              </w:rPr>
              <w:fldChar w:fldCharType="begin"/>
            </w:r>
            <w:r w:rsidR="00AB5B66">
              <w:rPr>
                <w:noProof/>
                <w:webHidden/>
              </w:rPr>
              <w:instrText xml:space="preserve"> PAGEREF _Toc131522085 \h </w:instrText>
            </w:r>
            <w:r w:rsidR="00AB5B66">
              <w:rPr>
                <w:noProof/>
                <w:webHidden/>
              </w:rPr>
            </w:r>
            <w:r w:rsidR="00AB5B66">
              <w:rPr>
                <w:noProof/>
                <w:webHidden/>
              </w:rPr>
              <w:fldChar w:fldCharType="separate"/>
            </w:r>
            <w:r w:rsidR="00AB5B66">
              <w:rPr>
                <w:noProof/>
                <w:webHidden/>
              </w:rPr>
              <w:t>31</w:t>
            </w:r>
            <w:r w:rsidR="00AB5B66">
              <w:rPr>
                <w:noProof/>
                <w:webHidden/>
              </w:rPr>
              <w:fldChar w:fldCharType="end"/>
            </w:r>
          </w:hyperlink>
        </w:p>
        <w:p w14:paraId="5C610A21" w14:textId="2577C637" w:rsidR="00AB5B66" w:rsidRDefault="00000000">
          <w:pPr>
            <w:pStyle w:val="TOC1"/>
            <w:tabs>
              <w:tab w:val="left" w:pos="960"/>
              <w:tab w:val="right" w:leader="dot" w:pos="8296"/>
            </w:tabs>
            <w:ind w:firstLine="482"/>
            <w:rPr>
              <w:rFonts w:eastAsiaTheme="minorEastAsia" w:hAnsiTheme="minorHAnsi"/>
              <w:b w:val="0"/>
              <w:bCs w:val="0"/>
              <w:caps w:val="0"/>
              <w:noProof/>
              <w:sz w:val="21"/>
              <w:szCs w:val="22"/>
            </w:rPr>
          </w:pPr>
          <w:hyperlink w:anchor="_Toc131522086" w:history="1">
            <w:r w:rsidR="00AB5B66" w:rsidRPr="0037029C">
              <w:rPr>
                <w:rStyle w:val="aa"/>
                <w:noProof/>
              </w:rPr>
              <w:t>8</w:t>
            </w:r>
            <w:r w:rsidR="00AB5B66">
              <w:rPr>
                <w:rFonts w:eastAsiaTheme="minorEastAsia" w:hAnsiTheme="minorHAnsi"/>
                <w:b w:val="0"/>
                <w:bCs w:val="0"/>
                <w:caps w:val="0"/>
                <w:noProof/>
                <w:sz w:val="21"/>
                <w:szCs w:val="22"/>
              </w:rPr>
              <w:tab/>
            </w:r>
            <w:r w:rsidR="00AB5B66" w:rsidRPr="0037029C">
              <w:rPr>
                <w:rStyle w:val="aa"/>
                <w:noProof/>
              </w:rPr>
              <w:t>软件设计的前置知识</w:t>
            </w:r>
            <w:r w:rsidR="00AB5B66">
              <w:rPr>
                <w:noProof/>
                <w:webHidden/>
              </w:rPr>
              <w:tab/>
            </w:r>
            <w:r w:rsidR="00AB5B66">
              <w:rPr>
                <w:noProof/>
                <w:webHidden/>
              </w:rPr>
              <w:fldChar w:fldCharType="begin"/>
            </w:r>
            <w:r w:rsidR="00AB5B66">
              <w:rPr>
                <w:noProof/>
                <w:webHidden/>
              </w:rPr>
              <w:instrText xml:space="preserve"> PAGEREF _Toc131522086 \h </w:instrText>
            </w:r>
            <w:r w:rsidR="00AB5B66">
              <w:rPr>
                <w:noProof/>
                <w:webHidden/>
              </w:rPr>
            </w:r>
            <w:r w:rsidR="00AB5B66">
              <w:rPr>
                <w:noProof/>
                <w:webHidden/>
              </w:rPr>
              <w:fldChar w:fldCharType="separate"/>
            </w:r>
            <w:r w:rsidR="00AB5B66">
              <w:rPr>
                <w:noProof/>
                <w:webHidden/>
              </w:rPr>
              <w:t>32</w:t>
            </w:r>
            <w:r w:rsidR="00AB5B66">
              <w:rPr>
                <w:noProof/>
                <w:webHidden/>
              </w:rPr>
              <w:fldChar w:fldCharType="end"/>
            </w:r>
          </w:hyperlink>
        </w:p>
        <w:p w14:paraId="11CE8894" w14:textId="56DFBDE6" w:rsidR="00AB5B66" w:rsidRDefault="00000000">
          <w:pPr>
            <w:pStyle w:val="TOC2"/>
            <w:tabs>
              <w:tab w:val="left" w:pos="1440"/>
              <w:tab w:val="right" w:leader="dot" w:pos="8296"/>
            </w:tabs>
            <w:ind w:firstLine="480"/>
            <w:rPr>
              <w:rFonts w:eastAsiaTheme="minorEastAsia" w:hAnsiTheme="minorHAnsi"/>
              <w:smallCaps w:val="0"/>
              <w:noProof/>
              <w:sz w:val="21"/>
              <w:szCs w:val="22"/>
            </w:rPr>
          </w:pPr>
          <w:hyperlink w:anchor="_Toc131522087" w:history="1">
            <w:r w:rsidR="00AB5B66" w:rsidRPr="0037029C">
              <w:rPr>
                <w:rStyle w:val="aa"/>
                <w:noProof/>
              </w:rPr>
              <w:t>8.1</w:t>
            </w:r>
            <w:r w:rsidR="00AB5B66">
              <w:rPr>
                <w:rFonts w:eastAsiaTheme="minorEastAsia" w:hAnsiTheme="minorHAnsi"/>
                <w:smallCaps w:val="0"/>
                <w:noProof/>
                <w:sz w:val="21"/>
                <w:szCs w:val="22"/>
              </w:rPr>
              <w:tab/>
            </w:r>
            <w:r w:rsidR="00AB5B66" w:rsidRPr="0037029C">
              <w:rPr>
                <w:rStyle w:val="aa"/>
                <w:noProof/>
              </w:rPr>
              <w:t>内容概要</w:t>
            </w:r>
            <w:r w:rsidR="00AB5B66">
              <w:rPr>
                <w:noProof/>
                <w:webHidden/>
              </w:rPr>
              <w:tab/>
            </w:r>
            <w:r w:rsidR="00AB5B66">
              <w:rPr>
                <w:noProof/>
                <w:webHidden/>
              </w:rPr>
              <w:fldChar w:fldCharType="begin"/>
            </w:r>
            <w:r w:rsidR="00AB5B66">
              <w:rPr>
                <w:noProof/>
                <w:webHidden/>
              </w:rPr>
              <w:instrText xml:space="preserve"> PAGEREF _Toc131522087 \h </w:instrText>
            </w:r>
            <w:r w:rsidR="00AB5B66">
              <w:rPr>
                <w:noProof/>
                <w:webHidden/>
              </w:rPr>
            </w:r>
            <w:r w:rsidR="00AB5B66">
              <w:rPr>
                <w:noProof/>
                <w:webHidden/>
              </w:rPr>
              <w:fldChar w:fldCharType="separate"/>
            </w:r>
            <w:r w:rsidR="00AB5B66">
              <w:rPr>
                <w:noProof/>
                <w:webHidden/>
              </w:rPr>
              <w:t>32</w:t>
            </w:r>
            <w:r w:rsidR="00AB5B66">
              <w:rPr>
                <w:noProof/>
                <w:webHidden/>
              </w:rPr>
              <w:fldChar w:fldCharType="end"/>
            </w:r>
          </w:hyperlink>
        </w:p>
        <w:p w14:paraId="3B5A6185" w14:textId="019602CB" w:rsidR="00AB5B66" w:rsidRDefault="00000000">
          <w:pPr>
            <w:pStyle w:val="TOC2"/>
            <w:tabs>
              <w:tab w:val="left" w:pos="1440"/>
              <w:tab w:val="right" w:leader="dot" w:pos="8296"/>
            </w:tabs>
            <w:ind w:firstLine="480"/>
            <w:rPr>
              <w:rFonts w:eastAsiaTheme="minorEastAsia" w:hAnsiTheme="minorHAnsi"/>
              <w:smallCaps w:val="0"/>
              <w:noProof/>
              <w:sz w:val="21"/>
              <w:szCs w:val="22"/>
            </w:rPr>
          </w:pPr>
          <w:hyperlink w:anchor="_Toc131522088" w:history="1">
            <w:r w:rsidR="00AB5B66" w:rsidRPr="0037029C">
              <w:rPr>
                <w:rStyle w:val="aa"/>
                <w:noProof/>
              </w:rPr>
              <w:t>8.2</w:t>
            </w:r>
            <w:r w:rsidR="00AB5B66">
              <w:rPr>
                <w:rFonts w:eastAsiaTheme="minorEastAsia" w:hAnsiTheme="minorHAnsi"/>
                <w:smallCaps w:val="0"/>
                <w:noProof/>
                <w:sz w:val="21"/>
                <w:szCs w:val="22"/>
              </w:rPr>
              <w:tab/>
            </w:r>
            <w:r w:rsidR="00AB5B66" w:rsidRPr="0037029C">
              <w:rPr>
                <w:rStyle w:val="aa"/>
                <w:noProof/>
              </w:rPr>
              <w:t>客户端开发前置知识：</w:t>
            </w:r>
            <w:r w:rsidR="00AB5B66">
              <w:rPr>
                <w:noProof/>
                <w:webHidden/>
              </w:rPr>
              <w:tab/>
            </w:r>
            <w:r w:rsidR="00AB5B66">
              <w:rPr>
                <w:noProof/>
                <w:webHidden/>
              </w:rPr>
              <w:fldChar w:fldCharType="begin"/>
            </w:r>
            <w:r w:rsidR="00AB5B66">
              <w:rPr>
                <w:noProof/>
                <w:webHidden/>
              </w:rPr>
              <w:instrText xml:space="preserve"> PAGEREF _Toc131522088 \h </w:instrText>
            </w:r>
            <w:r w:rsidR="00AB5B66">
              <w:rPr>
                <w:noProof/>
                <w:webHidden/>
              </w:rPr>
            </w:r>
            <w:r w:rsidR="00AB5B66">
              <w:rPr>
                <w:noProof/>
                <w:webHidden/>
              </w:rPr>
              <w:fldChar w:fldCharType="separate"/>
            </w:r>
            <w:r w:rsidR="00AB5B66">
              <w:rPr>
                <w:noProof/>
                <w:webHidden/>
              </w:rPr>
              <w:t>32</w:t>
            </w:r>
            <w:r w:rsidR="00AB5B66">
              <w:rPr>
                <w:noProof/>
                <w:webHidden/>
              </w:rPr>
              <w:fldChar w:fldCharType="end"/>
            </w:r>
          </w:hyperlink>
        </w:p>
        <w:p w14:paraId="155BF74C" w14:textId="13F2D02A" w:rsidR="00AB5B66" w:rsidRDefault="00000000">
          <w:pPr>
            <w:pStyle w:val="TOC2"/>
            <w:tabs>
              <w:tab w:val="left" w:pos="1440"/>
              <w:tab w:val="right" w:leader="dot" w:pos="8296"/>
            </w:tabs>
            <w:ind w:firstLine="480"/>
            <w:rPr>
              <w:rFonts w:eastAsiaTheme="minorEastAsia" w:hAnsiTheme="minorHAnsi"/>
              <w:smallCaps w:val="0"/>
              <w:noProof/>
              <w:sz w:val="21"/>
              <w:szCs w:val="22"/>
            </w:rPr>
          </w:pPr>
          <w:hyperlink w:anchor="_Toc131522089" w:history="1">
            <w:r w:rsidR="00AB5B66" w:rsidRPr="0037029C">
              <w:rPr>
                <w:rStyle w:val="aa"/>
                <w:noProof/>
              </w:rPr>
              <w:t>8.3</w:t>
            </w:r>
            <w:r w:rsidR="00AB5B66">
              <w:rPr>
                <w:rFonts w:eastAsiaTheme="minorEastAsia" w:hAnsiTheme="minorHAnsi"/>
                <w:smallCaps w:val="0"/>
                <w:noProof/>
                <w:sz w:val="21"/>
                <w:szCs w:val="22"/>
              </w:rPr>
              <w:tab/>
            </w:r>
            <w:r w:rsidR="00AB5B66" w:rsidRPr="0037029C">
              <w:rPr>
                <w:rStyle w:val="aa"/>
                <w:noProof/>
              </w:rPr>
              <w:t>服务器开发前置知识</w:t>
            </w:r>
            <w:r w:rsidR="00AB5B66">
              <w:rPr>
                <w:noProof/>
                <w:webHidden/>
              </w:rPr>
              <w:tab/>
            </w:r>
            <w:r w:rsidR="00AB5B66">
              <w:rPr>
                <w:noProof/>
                <w:webHidden/>
              </w:rPr>
              <w:fldChar w:fldCharType="begin"/>
            </w:r>
            <w:r w:rsidR="00AB5B66">
              <w:rPr>
                <w:noProof/>
                <w:webHidden/>
              </w:rPr>
              <w:instrText xml:space="preserve"> PAGEREF _Toc131522089 \h </w:instrText>
            </w:r>
            <w:r w:rsidR="00AB5B66">
              <w:rPr>
                <w:noProof/>
                <w:webHidden/>
              </w:rPr>
            </w:r>
            <w:r w:rsidR="00AB5B66">
              <w:rPr>
                <w:noProof/>
                <w:webHidden/>
              </w:rPr>
              <w:fldChar w:fldCharType="separate"/>
            </w:r>
            <w:r w:rsidR="00AB5B66">
              <w:rPr>
                <w:noProof/>
                <w:webHidden/>
              </w:rPr>
              <w:t>33</w:t>
            </w:r>
            <w:r w:rsidR="00AB5B66">
              <w:rPr>
                <w:noProof/>
                <w:webHidden/>
              </w:rPr>
              <w:fldChar w:fldCharType="end"/>
            </w:r>
          </w:hyperlink>
        </w:p>
        <w:p w14:paraId="042AD922" w14:textId="236FFBF7" w:rsidR="00AB5B66" w:rsidRDefault="00000000">
          <w:pPr>
            <w:pStyle w:val="TOC1"/>
            <w:tabs>
              <w:tab w:val="left" w:pos="960"/>
              <w:tab w:val="right" w:leader="dot" w:pos="8296"/>
            </w:tabs>
            <w:ind w:firstLine="482"/>
            <w:rPr>
              <w:rFonts w:eastAsiaTheme="minorEastAsia" w:hAnsiTheme="minorHAnsi"/>
              <w:b w:val="0"/>
              <w:bCs w:val="0"/>
              <w:caps w:val="0"/>
              <w:noProof/>
              <w:sz w:val="21"/>
              <w:szCs w:val="22"/>
            </w:rPr>
          </w:pPr>
          <w:hyperlink w:anchor="_Toc131522090" w:history="1">
            <w:r w:rsidR="00AB5B66" w:rsidRPr="0037029C">
              <w:rPr>
                <w:rStyle w:val="aa"/>
                <w:noProof/>
              </w:rPr>
              <w:t>9</w:t>
            </w:r>
            <w:r w:rsidR="00AB5B66">
              <w:rPr>
                <w:rFonts w:eastAsiaTheme="minorEastAsia" w:hAnsiTheme="minorHAnsi"/>
                <w:b w:val="0"/>
                <w:bCs w:val="0"/>
                <w:caps w:val="0"/>
                <w:noProof/>
                <w:sz w:val="21"/>
                <w:szCs w:val="22"/>
              </w:rPr>
              <w:tab/>
            </w:r>
            <w:r w:rsidR="00AB5B66" w:rsidRPr="0037029C">
              <w:rPr>
                <w:rStyle w:val="aa"/>
                <w:noProof/>
              </w:rPr>
              <w:t>编程代码实现与细节：</w:t>
            </w:r>
            <w:r w:rsidR="00AB5B66">
              <w:rPr>
                <w:noProof/>
                <w:webHidden/>
              </w:rPr>
              <w:tab/>
            </w:r>
            <w:r w:rsidR="00AB5B66">
              <w:rPr>
                <w:noProof/>
                <w:webHidden/>
              </w:rPr>
              <w:fldChar w:fldCharType="begin"/>
            </w:r>
            <w:r w:rsidR="00AB5B66">
              <w:rPr>
                <w:noProof/>
                <w:webHidden/>
              </w:rPr>
              <w:instrText xml:space="preserve"> PAGEREF _Toc131522090 \h </w:instrText>
            </w:r>
            <w:r w:rsidR="00AB5B66">
              <w:rPr>
                <w:noProof/>
                <w:webHidden/>
              </w:rPr>
            </w:r>
            <w:r w:rsidR="00AB5B66">
              <w:rPr>
                <w:noProof/>
                <w:webHidden/>
              </w:rPr>
              <w:fldChar w:fldCharType="separate"/>
            </w:r>
            <w:r w:rsidR="00AB5B66">
              <w:rPr>
                <w:noProof/>
                <w:webHidden/>
              </w:rPr>
              <w:t>34</w:t>
            </w:r>
            <w:r w:rsidR="00AB5B66">
              <w:rPr>
                <w:noProof/>
                <w:webHidden/>
              </w:rPr>
              <w:fldChar w:fldCharType="end"/>
            </w:r>
          </w:hyperlink>
        </w:p>
        <w:p w14:paraId="7AD89B81" w14:textId="5A90B7E0" w:rsidR="00AB5B66" w:rsidRDefault="00000000">
          <w:pPr>
            <w:pStyle w:val="TOC2"/>
            <w:tabs>
              <w:tab w:val="left" w:pos="1440"/>
              <w:tab w:val="right" w:leader="dot" w:pos="8296"/>
            </w:tabs>
            <w:ind w:firstLine="480"/>
            <w:rPr>
              <w:rFonts w:eastAsiaTheme="minorEastAsia" w:hAnsiTheme="minorHAnsi"/>
              <w:smallCaps w:val="0"/>
              <w:noProof/>
              <w:sz w:val="21"/>
              <w:szCs w:val="22"/>
            </w:rPr>
          </w:pPr>
          <w:hyperlink w:anchor="_Toc131522091" w:history="1">
            <w:r w:rsidR="00AB5B66" w:rsidRPr="0037029C">
              <w:rPr>
                <w:rStyle w:val="aa"/>
                <w:noProof/>
              </w:rPr>
              <w:t>9.1</w:t>
            </w:r>
            <w:r w:rsidR="00AB5B66">
              <w:rPr>
                <w:rFonts w:eastAsiaTheme="minorEastAsia" w:hAnsiTheme="minorHAnsi"/>
                <w:smallCaps w:val="0"/>
                <w:noProof/>
                <w:sz w:val="21"/>
                <w:szCs w:val="22"/>
              </w:rPr>
              <w:tab/>
            </w:r>
            <w:r w:rsidR="00AB5B66" w:rsidRPr="0037029C">
              <w:rPr>
                <w:rStyle w:val="aa"/>
                <w:noProof/>
              </w:rPr>
              <w:t>程序入口</w:t>
            </w:r>
            <w:r w:rsidR="00AB5B66">
              <w:rPr>
                <w:noProof/>
                <w:webHidden/>
              </w:rPr>
              <w:tab/>
            </w:r>
            <w:r w:rsidR="00AB5B66">
              <w:rPr>
                <w:noProof/>
                <w:webHidden/>
              </w:rPr>
              <w:fldChar w:fldCharType="begin"/>
            </w:r>
            <w:r w:rsidR="00AB5B66">
              <w:rPr>
                <w:noProof/>
                <w:webHidden/>
              </w:rPr>
              <w:instrText xml:space="preserve"> PAGEREF _Toc131522091 \h </w:instrText>
            </w:r>
            <w:r w:rsidR="00AB5B66">
              <w:rPr>
                <w:noProof/>
                <w:webHidden/>
              </w:rPr>
            </w:r>
            <w:r w:rsidR="00AB5B66">
              <w:rPr>
                <w:noProof/>
                <w:webHidden/>
              </w:rPr>
              <w:fldChar w:fldCharType="separate"/>
            </w:r>
            <w:r w:rsidR="00AB5B66">
              <w:rPr>
                <w:noProof/>
                <w:webHidden/>
              </w:rPr>
              <w:t>34</w:t>
            </w:r>
            <w:r w:rsidR="00AB5B66">
              <w:rPr>
                <w:noProof/>
                <w:webHidden/>
              </w:rPr>
              <w:fldChar w:fldCharType="end"/>
            </w:r>
          </w:hyperlink>
        </w:p>
        <w:p w14:paraId="62D29FDE" w14:textId="2A3CE7F7" w:rsidR="00AB5B66" w:rsidRDefault="00000000">
          <w:pPr>
            <w:pStyle w:val="TOC2"/>
            <w:tabs>
              <w:tab w:val="left" w:pos="1440"/>
              <w:tab w:val="right" w:leader="dot" w:pos="8296"/>
            </w:tabs>
            <w:ind w:firstLine="480"/>
            <w:rPr>
              <w:rFonts w:eastAsiaTheme="minorEastAsia" w:hAnsiTheme="minorHAnsi"/>
              <w:smallCaps w:val="0"/>
              <w:noProof/>
              <w:sz w:val="21"/>
              <w:szCs w:val="22"/>
            </w:rPr>
          </w:pPr>
          <w:hyperlink w:anchor="_Toc131522092" w:history="1">
            <w:r w:rsidR="00AB5B66" w:rsidRPr="0037029C">
              <w:rPr>
                <w:rStyle w:val="aa"/>
                <w:noProof/>
              </w:rPr>
              <w:t>9.2</w:t>
            </w:r>
            <w:r w:rsidR="00AB5B66">
              <w:rPr>
                <w:rFonts w:eastAsiaTheme="minorEastAsia" w:hAnsiTheme="minorHAnsi"/>
                <w:smallCaps w:val="0"/>
                <w:noProof/>
                <w:sz w:val="21"/>
                <w:szCs w:val="22"/>
              </w:rPr>
              <w:tab/>
            </w:r>
            <w:r w:rsidR="00AB5B66" w:rsidRPr="0037029C">
              <w:rPr>
                <w:rStyle w:val="aa"/>
                <w:noProof/>
              </w:rPr>
              <w:t>信号转发</w:t>
            </w:r>
            <w:r w:rsidR="00AB5B66">
              <w:rPr>
                <w:noProof/>
                <w:webHidden/>
              </w:rPr>
              <w:tab/>
            </w:r>
            <w:r w:rsidR="00AB5B66">
              <w:rPr>
                <w:noProof/>
                <w:webHidden/>
              </w:rPr>
              <w:fldChar w:fldCharType="begin"/>
            </w:r>
            <w:r w:rsidR="00AB5B66">
              <w:rPr>
                <w:noProof/>
                <w:webHidden/>
              </w:rPr>
              <w:instrText xml:space="preserve"> PAGEREF _Toc131522092 \h </w:instrText>
            </w:r>
            <w:r w:rsidR="00AB5B66">
              <w:rPr>
                <w:noProof/>
                <w:webHidden/>
              </w:rPr>
            </w:r>
            <w:r w:rsidR="00AB5B66">
              <w:rPr>
                <w:noProof/>
                <w:webHidden/>
              </w:rPr>
              <w:fldChar w:fldCharType="separate"/>
            </w:r>
            <w:r w:rsidR="00AB5B66">
              <w:rPr>
                <w:noProof/>
                <w:webHidden/>
              </w:rPr>
              <w:t>36</w:t>
            </w:r>
            <w:r w:rsidR="00AB5B66">
              <w:rPr>
                <w:noProof/>
                <w:webHidden/>
              </w:rPr>
              <w:fldChar w:fldCharType="end"/>
            </w:r>
          </w:hyperlink>
        </w:p>
        <w:p w14:paraId="454BF92A" w14:textId="2B275E7D" w:rsidR="00AB5B66" w:rsidRDefault="00000000">
          <w:pPr>
            <w:pStyle w:val="TOC2"/>
            <w:tabs>
              <w:tab w:val="left" w:pos="1440"/>
              <w:tab w:val="right" w:leader="dot" w:pos="8296"/>
            </w:tabs>
            <w:ind w:firstLine="480"/>
            <w:rPr>
              <w:rFonts w:eastAsiaTheme="minorEastAsia" w:hAnsiTheme="minorHAnsi"/>
              <w:smallCaps w:val="0"/>
              <w:noProof/>
              <w:sz w:val="21"/>
              <w:szCs w:val="22"/>
            </w:rPr>
          </w:pPr>
          <w:hyperlink w:anchor="_Toc131522093" w:history="1">
            <w:r w:rsidR="00AB5B66" w:rsidRPr="0037029C">
              <w:rPr>
                <w:rStyle w:val="aa"/>
                <w:noProof/>
              </w:rPr>
              <w:t>9.3</w:t>
            </w:r>
            <w:r w:rsidR="00AB5B66">
              <w:rPr>
                <w:rFonts w:eastAsiaTheme="minorEastAsia" w:hAnsiTheme="minorHAnsi"/>
                <w:smallCaps w:val="0"/>
                <w:noProof/>
                <w:sz w:val="21"/>
                <w:szCs w:val="22"/>
              </w:rPr>
              <w:tab/>
            </w:r>
            <w:r w:rsidR="00AB5B66" w:rsidRPr="0037029C">
              <w:rPr>
                <w:rStyle w:val="aa"/>
                <w:noProof/>
              </w:rPr>
              <w:t>网络通信</w:t>
            </w:r>
            <w:r w:rsidR="00AB5B66">
              <w:rPr>
                <w:noProof/>
                <w:webHidden/>
              </w:rPr>
              <w:tab/>
            </w:r>
            <w:r w:rsidR="00AB5B66">
              <w:rPr>
                <w:noProof/>
                <w:webHidden/>
              </w:rPr>
              <w:fldChar w:fldCharType="begin"/>
            </w:r>
            <w:r w:rsidR="00AB5B66">
              <w:rPr>
                <w:noProof/>
                <w:webHidden/>
              </w:rPr>
              <w:instrText xml:space="preserve"> PAGEREF _Toc131522093 \h </w:instrText>
            </w:r>
            <w:r w:rsidR="00AB5B66">
              <w:rPr>
                <w:noProof/>
                <w:webHidden/>
              </w:rPr>
            </w:r>
            <w:r w:rsidR="00AB5B66">
              <w:rPr>
                <w:noProof/>
                <w:webHidden/>
              </w:rPr>
              <w:fldChar w:fldCharType="separate"/>
            </w:r>
            <w:r w:rsidR="00AB5B66">
              <w:rPr>
                <w:noProof/>
                <w:webHidden/>
              </w:rPr>
              <w:t>37</w:t>
            </w:r>
            <w:r w:rsidR="00AB5B66">
              <w:rPr>
                <w:noProof/>
                <w:webHidden/>
              </w:rPr>
              <w:fldChar w:fldCharType="end"/>
            </w:r>
          </w:hyperlink>
        </w:p>
        <w:p w14:paraId="0EA2A138" w14:textId="230A0D83" w:rsidR="00AB5B66" w:rsidRDefault="00000000">
          <w:pPr>
            <w:pStyle w:val="TOC3"/>
            <w:tabs>
              <w:tab w:val="left" w:pos="1920"/>
              <w:tab w:val="right" w:leader="dot" w:pos="8296"/>
            </w:tabs>
            <w:ind w:firstLine="480"/>
            <w:rPr>
              <w:rFonts w:eastAsiaTheme="minorEastAsia" w:hAnsiTheme="minorHAnsi"/>
              <w:iCs w:val="0"/>
              <w:noProof/>
              <w:sz w:val="21"/>
              <w:szCs w:val="22"/>
            </w:rPr>
          </w:pPr>
          <w:hyperlink w:anchor="_Toc131522094" w:history="1">
            <w:r w:rsidR="00AB5B66" w:rsidRPr="0037029C">
              <w:rPr>
                <w:rStyle w:val="aa"/>
                <w:noProof/>
              </w:rPr>
              <w:t>9.3.1</w:t>
            </w:r>
            <w:r w:rsidR="00AB5B66">
              <w:rPr>
                <w:rFonts w:eastAsiaTheme="minorEastAsia" w:hAnsiTheme="minorHAnsi"/>
                <w:iCs w:val="0"/>
                <w:noProof/>
                <w:sz w:val="21"/>
                <w:szCs w:val="22"/>
              </w:rPr>
              <w:tab/>
            </w:r>
            <w:r w:rsidR="00AB5B66" w:rsidRPr="0037029C">
              <w:rPr>
                <w:rStyle w:val="aa"/>
                <w:noProof/>
              </w:rPr>
              <w:t>客户端</w:t>
            </w:r>
            <w:r w:rsidR="00AB5B66">
              <w:rPr>
                <w:noProof/>
                <w:webHidden/>
              </w:rPr>
              <w:tab/>
            </w:r>
            <w:r w:rsidR="00AB5B66">
              <w:rPr>
                <w:noProof/>
                <w:webHidden/>
              </w:rPr>
              <w:fldChar w:fldCharType="begin"/>
            </w:r>
            <w:r w:rsidR="00AB5B66">
              <w:rPr>
                <w:noProof/>
                <w:webHidden/>
              </w:rPr>
              <w:instrText xml:space="preserve"> PAGEREF _Toc131522094 \h </w:instrText>
            </w:r>
            <w:r w:rsidR="00AB5B66">
              <w:rPr>
                <w:noProof/>
                <w:webHidden/>
              </w:rPr>
            </w:r>
            <w:r w:rsidR="00AB5B66">
              <w:rPr>
                <w:noProof/>
                <w:webHidden/>
              </w:rPr>
              <w:fldChar w:fldCharType="separate"/>
            </w:r>
            <w:r w:rsidR="00AB5B66">
              <w:rPr>
                <w:noProof/>
                <w:webHidden/>
              </w:rPr>
              <w:t>37</w:t>
            </w:r>
            <w:r w:rsidR="00AB5B66">
              <w:rPr>
                <w:noProof/>
                <w:webHidden/>
              </w:rPr>
              <w:fldChar w:fldCharType="end"/>
            </w:r>
          </w:hyperlink>
        </w:p>
        <w:p w14:paraId="100F9679" w14:textId="6E68C121" w:rsidR="00AB5B66" w:rsidRDefault="00000000">
          <w:pPr>
            <w:pStyle w:val="TOC3"/>
            <w:tabs>
              <w:tab w:val="left" w:pos="1920"/>
              <w:tab w:val="right" w:leader="dot" w:pos="8296"/>
            </w:tabs>
            <w:ind w:firstLine="480"/>
            <w:rPr>
              <w:rFonts w:eastAsiaTheme="minorEastAsia" w:hAnsiTheme="minorHAnsi"/>
              <w:iCs w:val="0"/>
              <w:noProof/>
              <w:sz w:val="21"/>
              <w:szCs w:val="22"/>
            </w:rPr>
          </w:pPr>
          <w:hyperlink w:anchor="_Toc131522095" w:history="1">
            <w:r w:rsidR="00AB5B66" w:rsidRPr="0037029C">
              <w:rPr>
                <w:rStyle w:val="aa"/>
                <w:noProof/>
              </w:rPr>
              <w:t>9.3.2</w:t>
            </w:r>
            <w:r w:rsidR="00AB5B66">
              <w:rPr>
                <w:rFonts w:eastAsiaTheme="minorEastAsia" w:hAnsiTheme="minorHAnsi"/>
                <w:iCs w:val="0"/>
                <w:noProof/>
                <w:sz w:val="21"/>
                <w:szCs w:val="22"/>
              </w:rPr>
              <w:tab/>
            </w:r>
            <w:r w:rsidR="00AB5B66" w:rsidRPr="0037029C">
              <w:rPr>
                <w:rStyle w:val="aa"/>
                <w:noProof/>
              </w:rPr>
              <w:t>服务端</w:t>
            </w:r>
            <w:r w:rsidR="00AB5B66">
              <w:rPr>
                <w:noProof/>
                <w:webHidden/>
              </w:rPr>
              <w:tab/>
            </w:r>
            <w:r w:rsidR="00AB5B66">
              <w:rPr>
                <w:noProof/>
                <w:webHidden/>
              </w:rPr>
              <w:fldChar w:fldCharType="begin"/>
            </w:r>
            <w:r w:rsidR="00AB5B66">
              <w:rPr>
                <w:noProof/>
                <w:webHidden/>
              </w:rPr>
              <w:instrText xml:space="preserve"> PAGEREF _Toc131522095 \h </w:instrText>
            </w:r>
            <w:r w:rsidR="00AB5B66">
              <w:rPr>
                <w:noProof/>
                <w:webHidden/>
              </w:rPr>
            </w:r>
            <w:r w:rsidR="00AB5B66">
              <w:rPr>
                <w:noProof/>
                <w:webHidden/>
              </w:rPr>
              <w:fldChar w:fldCharType="separate"/>
            </w:r>
            <w:r w:rsidR="00AB5B66">
              <w:rPr>
                <w:noProof/>
                <w:webHidden/>
              </w:rPr>
              <w:t>39</w:t>
            </w:r>
            <w:r w:rsidR="00AB5B66">
              <w:rPr>
                <w:noProof/>
                <w:webHidden/>
              </w:rPr>
              <w:fldChar w:fldCharType="end"/>
            </w:r>
          </w:hyperlink>
        </w:p>
        <w:p w14:paraId="410C4B1E" w14:textId="20718D90" w:rsidR="00AB5B66" w:rsidRDefault="00000000">
          <w:pPr>
            <w:pStyle w:val="TOC2"/>
            <w:tabs>
              <w:tab w:val="left" w:pos="1440"/>
              <w:tab w:val="right" w:leader="dot" w:pos="8296"/>
            </w:tabs>
            <w:ind w:firstLine="480"/>
            <w:rPr>
              <w:rFonts w:eastAsiaTheme="minorEastAsia" w:hAnsiTheme="minorHAnsi"/>
              <w:smallCaps w:val="0"/>
              <w:noProof/>
              <w:sz w:val="21"/>
              <w:szCs w:val="22"/>
            </w:rPr>
          </w:pPr>
          <w:hyperlink w:anchor="_Toc131522096" w:history="1">
            <w:r w:rsidR="00AB5B66" w:rsidRPr="0037029C">
              <w:rPr>
                <w:rStyle w:val="aa"/>
                <w:noProof/>
              </w:rPr>
              <w:t>9.4</w:t>
            </w:r>
            <w:r w:rsidR="00AB5B66">
              <w:rPr>
                <w:rFonts w:eastAsiaTheme="minorEastAsia" w:hAnsiTheme="minorHAnsi"/>
                <w:smallCaps w:val="0"/>
                <w:noProof/>
                <w:sz w:val="21"/>
                <w:szCs w:val="22"/>
              </w:rPr>
              <w:tab/>
            </w:r>
            <w:r w:rsidR="00AB5B66" w:rsidRPr="0037029C">
              <w:rPr>
                <w:rStyle w:val="aa"/>
                <w:noProof/>
              </w:rPr>
              <w:t>文件传输协议</w:t>
            </w:r>
            <w:r w:rsidR="00AB5B66">
              <w:rPr>
                <w:noProof/>
                <w:webHidden/>
              </w:rPr>
              <w:tab/>
            </w:r>
            <w:r w:rsidR="00AB5B66">
              <w:rPr>
                <w:noProof/>
                <w:webHidden/>
              </w:rPr>
              <w:fldChar w:fldCharType="begin"/>
            </w:r>
            <w:r w:rsidR="00AB5B66">
              <w:rPr>
                <w:noProof/>
                <w:webHidden/>
              </w:rPr>
              <w:instrText xml:space="preserve"> PAGEREF _Toc131522096 \h </w:instrText>
            </w:r>
            <w:r w:rsidR="00AB5B66">
              <w:rPr>
                <w:noProof/>
                <w:webHidden/>
              </w:rPr>
            </w:r>
            <w:r w:rsidR="00AB5B66">
              <w:rPr>
                <w:noProof/>
                <w:webHidden/>
              </w:rPr>
              <w:fldChar w:fldCharType="separate"/>
            </w:r>
            <w:r w:rsidR="00AB5B66">
              <w:rPr>
                <w:noProof/>
                <w:webHidden/>
              </w:rPr>
              <w:t>40</w:t>
            </w:r>
            <w:r w:rsidR="00AB5B66">
              <w:rPr>
                <w:noProof/>
                <w:webHidden/>
              </w:rPr>
              <w:fldChar w:fldCharType="end"/>
            </w:r>
          </w:hyperlink>
        </w:p>
        <w:p w14:paraId="0FAA895B" w14:textId="61CC10E4" w:rsidR="00AB5B66" w:rsidRDefault="00000000">
          <w:pPr>
            <w:pStyle w:val="TOC2"/>
            <w:tabs>
              <w:tab w:val="left" w:pos="1440"/>
              <w:tab w:val="right" w:leader="dot" w:pos="8296"/>
            </w:tabs>
            <w:ind w:firstLine="480"/>
            <w:rPr>
              <w:rFonts w:eastAsiaTheme="minorEastAsia" w:hAnsiTheme="minorHAnsi"/>
              <w:smallCaps w:val="0"/>
              <w:noProof/>
              <w:sz w:val="21"/>
              <w:szCs w:val="22"/>
            </w:rPr>
          </w:pPr>
          <w:hyperlink w:anchor="_Toc131522097" w:history="1">
            <w:r w:rsidR="00AB5B66" w:rsidRPr="0037029C">
              <w:rPr>
                <w:rStyle w:val="aa"/>
                <w:noProof/>
              </w:rPr>
              <w:t>9.5</w:t>
            </w:r>
            <w:r w:rsidR="00AB5B66">
              <w:rPr>
                <w:rFonts w:eastAsiaTheme="minorEastAsia" w:hAnsiTheme="minorHAnsi"/>
                <w:smallCaps w:val="0"/>
                <w:noProof/>
                <w:sz w:val="21"/>
                <w:szCs w:val="22"/>
              </w:rPr>
              <w:tab/>
            </w:r>
            <w:r w:rsidR="00AB5B66" w:rsidRPr="0037029C">
              <w:rPr>
                <w:rStyle w:val="aa"/>
                <w:noProof/>
              </w:rPr>
              <w:t>本章小结</w:t>
            </w:r>
            <w:r w:rsidR="00AB5B66">
              <w:rPr>
                <w:noProof/>
                <w:webHidden/>
              </w:rPr>
              <w:tab/>
            </w:r>
            <w:r w:rsidR="00AB5B66">
              <w:rPr>
                <w:noProof/>
                <w:webHidden/>
              </w:rPr>
              <w:fldChar w:fldCharType="begin"/>
            </w:r>
            <w:r w:rsidR="00AB5B66">
              <w:rPr>
                <w:noProof/>
                <w:webHidden/>
              </w:rPr>
              <w:instrText xml:space="preserve"> PAGEREF _Toc131522097 \h </w:instrText>
            </w:r>
            <w:r w:rsidR="00AB5B66">
              <w:rPr>
                <w:noProof/>
                <w:webHidden/>
              </w:rPr>
            </w:r>
            <w:r w:rsidR="00AB5B66">
              <w:rPr>
                <w:noProof/>
                <w:webHidden/>
              </w:rPr>
              <w:fldChar w:fldCharType="separate"/>
            </w:r>
            <w:r w:rsidR="00AB5B66">
              <w:rPr>
                <w:noProof/>
                <w:webHidden/>
              </w:rPr>
              <w:t>42</w:t>
            </w:r>
            <w:r w:rsidR="00AB5B66">
              <w:rPr>
                <w:noProof/>
                <w:webHidden/>
              </w:rPr>
              <w:fldChar w:fldCharType="end"/>
            </w:r>
          </w:hyperlink>
        </w:p>
        <w:p w14:paraId="1C64182A" w14:textId="33CD6A35" w:rsidR="00AB5B66" w:rsidRDefault="00000000">
          <w:pPr>
            <w:pStyle w:val="TOC1"/>
            <w:tabs>
              <w:tab w:val="left" w:pos="1200"/>
              <w:tab w:val="right" w:leader="dot" w:pos="8296"/>
            </w:tabs>
            <w:ind w:firstLine="482"/>
            <w:rPr>
              <w:rFonts w:eastAsiaTheme="minorEastAsia" w:hAnsiTheme="minorHAnsi"/>
              <w:b w:val="0"/>
              <w:bCs w:val="0"/>
              <w:caps w:val="0"/>
              <w:noProof/>
              <w:sz w:val="21"/>
              <w:szCs w:val="22"/>
            </w:rPr>
          </w:pPr>
          <w:hyperlink w:anchor="_Toc131522098" w:history="1">
            <w:r w:rsidR="00AB5B66" w:rsidRPr="0037029C">
              <w:rPr>
                <w:rStyle w:val="aa"/>
                <w:noProof/>
              </w:rPr>
              <w:t>10</w:t>
            </w:r>
            <w:r w:rsidR="00AB5B66">
              <w:rPr>
                <w:rFonts w:eastAsiaTheme="minorEastAsia" w:hAnsiTheme="minorHAnsi"/>
                <w:b w:val="0"/>
                <w:bCs w:val="0"/>
                <w:caps w:val="0"/>
                <w:noProof/>
                <w:sz w:val="21"/>
                <w:szCs w:val="22"/>
              </w:rPr>
              <w:tab/>
            </w:r>
            <w:r w:rsidR="00AB5B66" w:rsidRPr="0037029C">
              <w:rPr>
                <w:rStyle w:val="aa"/>
                <w:noProof/>
              </w:rPr>
              <w:t>参考文献</w:t>
            </w:r>
            <w:r w:rsidR="00AB5B66">
              <w:rPr>
                <w:noProof/>
                <w:webHidden/>
              </w:rPr>
              <w:tab/>
            </w:r>
            <w:r w:rsidR="00AB5B66">
              <w:rPr>
                <w:noProof/>
                <w:webHidden/>
              </w:rPr>
              <w:fldChar w:fldCharType="begin"/>
            </w:r>
            <w:r w:rsidR="00AB5B66">
              <w:rPr>
                <w:noProof/>
                <w:webHidden/>
              </w:rPr>
              <w:instrText xml:space="preserve"> PAGEREF _Toc131522098 \h </w:instrText>
            </w:r>
            <w:r w:rsidR="00AB5B66">
              <w:rPr>
                <w:noProof/>
                <w:webHidden/>
              </w:rPr>
            </w:r>
            <w:r w:rsidR="00AB5B66">
              <w:rPr>
                <w:noProof/>
                <w:webHidden/>
              </w:rPr>
              <w:fldChar w:fldCharType="separate"/>
            </w:r>
            <w:r w:rsidR="00AB5B66">
              <w:rPr>
                <w:noProof/>
                <w:webHidden/>
              </w:rPr>
              <w:t>43</w:t>
            </w:r>
            <w:r w:rsidR="00AB5B66">
              <w:rPr>
                <w:noProof/>
                <w:webHidden/>
              </w:rPr>
              <w:fldChar w:fldCharType="end"/>
            </w:r>
          </w:hyperlink>
        </w:p>
        <w:p w14:paraId="46FFCE43" w14:textId="4800036B" w:rsidR="00AB5B66" w:rsidRDefault="00000000">
          <w:pPr>
            <w:pStyle w:val="TOC1"/>
            <w:tabs>
              <w:tab w:val="left" w:pos="1200"/>
              <w:tab w:val="right" w:leader="dot" w:pos="8296"/>
            </w:tabs>
            <w:ind w:firstLine="482"/>
            <w:rPr>
              <w:rFonts w:eastAsiaTheme="minorEastAsia" w:hAnsiTheme="minorHAnsi"/>
              <w:b w:val="0"/>
              <w:bCs w:val="0"/>
              <w:caps w:val="0"/>
              <w:noProof/>
              <w:sz w:val="21"/>
              <w:szCs w:val="22"/>
            </w:rPr>
          </w:pPr>
          <w:hyperlink w:anchor="_Toc131522099" w:history="1">
            <w:r w:rsidR="00AB5B66" w:rsidRPr="0037029C">
              <w:rPr>
                <w:rStyle w:val="aa"/>
                <w:noProof/>
              </w:rPr>
              <w:t>11</w:t>
            </w:r>
            <w:r w:rsidR="00AB5B66">
              <w:rPr>
                <w:rFonts w:eastAsiaTheme="minorEastAsia" w:hAnsiTheme="minorHAnsi"/>
                <w:b w:val="0"/>
                <w:bCs w:val="0"/>
                <w:caps w:val="0"/>
                <w:noProof/>
                <w:sz w:val="21"/>
                <w:szCs w:val="22"/>
              </w:rPr>
              <w:tab/>
            </w:r>
            <w:r w:rsidR="00AB5B66" w:rsidRPr="0037029C">
              <w:rPr>
                <w:rStyle w:val="aa"/>
                <w:noProof/>
              </w:rPr>
              <w:t>致谢</w:t>
            </w:r>
            <w:r w:rsidR="00AB5B66">
              <w:rPr>
                <w:noProof/>
                <w:webHidden/>
              </w:rPr>
              <w:tab/>
            </w:r>
            <w:r w:rsidR="00AB5B66">
              <w:rPr>
                <w:noProof/>
                <w:webHidden/>
              </w:rPr>
              <w:fldChar w:fldCharType="begin"/>
            </w:r>
            <w:r w:rsidR="00AB5B66">
              <w:rPr>
                <w:noProof/>
                <w:webHidden/>
              </w:rPr>
              <w:instrText xml:space="preserve"> PAGEREF _Toc131522099 \h </w:instrText>
            </w:r>
            <w:r w:rsidR="00AB5B66">
              <w:rPr>
                <w:noProof/>
                <w:webHidden/>
              </w:rPr>
            </w:r>
            <w:r w:rsidR="00AB5B66">
              <w:rPr>
                <w:noProof/>
                <w:webHidden/>
              </w:rPr>
              <w:fldChar w:fldCharType="separate"/>
            </w:r>
            <w:r w:rsidR="00AB5B66">
              <w:rPr>
                <w:noProof/>
                <w:webHidden/>
              </w:rPr>
              <w:t>44</w:t>
            </w:r>
            <w:r w:rsidR="00AB5B66">
              <w:rPr>
                <w:noProof/>
                <w:webHidden/>
              </w:rPr>
              <w:fldChar w:fldCharType="end"/>
            </w:r>
          </w:hyperlink>
        </w:p>
        <w:p w14:paraId="7B33B556" w14:textId="5E98B35C" w:rsidR="0062355A" w:rsidRDefault="00AB5B66">
          <w:pPr>
            <w:ind w:firstLine="480"/>
          </w:pPr>
          <w:r>
            <w:fldChar w:fldCharType="end"/>
          </w:r>
        </w:p>
      </w:sdtContent>
    </w:sdt>
    <w:p w14:paraId="03EFD967" w14:textId="77777777" w:rsidR="00A66F5C" w:rsidRDefault="00A66F5C">
      <w:pPr>
        <w:widowControl/>
        <w:spacing w:line="240" w:lineRule="auto"/>
        <w:ind w:firstLineChars="0" w:firstLine="0"/>
        <w:jc w:val="left"/>
        <w:rPr>
          <w:rFonts w:ascii="Times New Roman" w:hAnsi="Times New Roman" w:cs="Times New Roman"/>
          <w:b/>
          <w:bCs/>
          <w:sz w:val="32"/>
          <w:szCs w:val="32"/>
        </w:rPr>
      </w:pPr>
    </w:p>
    <w:p w14:paraId="5D541FD9" w14:textId="7F56A484" w:rsidR="007B14F3" w:rsidRDefault="007B14F3" w:rsidP="0014250E">
      <w:pPr>
        <w:ind w:firstLine="480"/>
        <w:rPr>
          <w:rFonts w:ascii="宋体" w:hAnsi="宋体"/>
          <w:szCs w:val="24"/>
        </w:rPr>
        <w:sectPr w:rsidR="007B14F3" w:rsidSect="00A66F5C">
          <w:pgSz w:w="11906" w:h="16838"/>
          <w:pgMar w:top="1440" w:right="1800" w:bottom="1440" w:left="1800" w:header="851" w:footer="992" w:gutter="0"/>
          <w:pgNumType w:fmt="upperRoman"/>
          <w:cols w:space="425"/>
          <w:docGrid w:type="lines" w:linePitch="312"/>
        </w:sectPr>
      </w:pPr>
    </w:p>
    <w:p w14:paraId="489779D1" w14:textId="77777777" w:rsidR="00A3527C" w:rsidRPr="00AD3E10" w:rsidRDefault="00A3527C" w:rsidP="00A3527C">
      <w:pPr>
        <w:pStyle w:val="1"/>
        <w:numPr>
          <w:ilvl w:val="0"/>
          <w:numId w:val="4"/>
        </w:numPr>
        <w:spacing w:before="156" w:after="156"/>
      </w:pPr>
      <w:bookmarkStart w:id="1" w:name="_Toc131520146"/>
      <w:bookmarkStart w:id="2" w:name="_Toc131520568"/>
      <w:bookmarkStart w:id="3" w:name="_Toc131521086"/>
      <w:bookmarkStart w:id="4" w:name="_Toc131521276"/>
      <w:bookmarkStart w:id="5" w:name="_Toc131522045"/>
      <w:ins w:id="6" w:author="rv734" w:date="2023-04-15T16:52:00Z">
        <w:r>
          <w:rPr>
            <w:rFonts w:hint="eastAsia"/>
          </w:rPr>
          <w:lastRenderedPageBreak/>
          <w:t>绪论</w:t>
        </w:r>
      </w:ins>
    </w:p>
    <w:p w14:paraId="76292183" w14:textId="77777777" w:rsidR="00A3527C" w:rsidRDefault="00A3527C" w:rsidP="00A3527C">
      <w:pPr>
        <w:pStyle w:val="2"/>
        <w:numPr>
          <w:ilvl w:val="1"/>
          <w:numId w:val="4"/>
        </w:numPr>
      </w:pPr>
      <w:ins w:id="7" w:author="rv734" w:date="2023-04-15T16:52:00Z">
        <w:r>
          <w:rPr>
            <w:rFonts w:hint="eastAsia"/>
          </w:rPr>
          <w:t>研究</w:t>
        </w:r>
      </w:ins>
      <w:r w:rsidRPr="00AD3E10">
        <w:rPr>
          <w:rFonts w:hint="eastAsia"/>
        </w:rPr>
        <w:t>背景及意义</w:t>
      </w:r>
    </w:p>
    <w:p w14:paraId="22F78F95" w14:textId="68B82919" w:rsidR="00A3527C" w:rsidRDefault="00A3527C" w:rsidP="00A3527C">
      <w:pPr>
        <w:ind w:firstLine="480"/>
        <w:rPr>
          <w:ins w:id="8" w:author="rv734" w:date="2023-04-15T16:57:00Z"/>
        </w:rPr>
      </w:pPr>
      <w:r>
        <w:rPr>
          <w:rFonts w:hint="eastAsia"/>
        </w:rPr>
        <w:t>网络聊天工具的发展</w:t>
      </w:r>
      <w:ins w:id="9" w:author="rv734" w:date="2023-04-15T16:52:00Z">
        <w:r>
          <w:rPr>
            <w:rFonts w:hint="eastAsia"/>
          </w:rPr>
          <w:t>依托</w:t>
        </w:r>
      </w:ins>
      <w:r>
        <w:rPr>
          <w:rFonts w:hint="eastAsia"/>
        </w:rPr>
        <w:t>于</w:t>
      </w:r>
      <w:ins w:id="10" w:author="rv734" w:date="2023-04-15T16:52:00Z">
        <w:r>
          <w:rPr>
            <w:rFonts w:hint="eastAsia"/>
          </w:rPr>
          <w:t>现代</w:t>
        </w:r>
      </w:ins>
      <w:r>
        <w:rPr>
          <w:rFonts w:hint="eastAsia"/>
        </w:rPr>
        <w:t>互联网的流行，</w:t>
      </w:r>
      <w:ins w:id="11" w:author="rv734" w:date="2023-04-15T16:53:00Z">
        <w:r>
          <w:rPr>
            <w:rFonts w:hint="eastAsia"/>
          </w:rPr>
          <w:t>其在一定程度上</w:t>
        </w:r>
      </w:ins>
      <w:r>
        <w:rPr>
          <w:rFonts w:hint="eastAsia"/>
        </w:rPr>
        <w:t>取代了</w:t>
      </w:r>
      <w:ins w:id="12" w:author="rv734" w:date="2023-04-15T16:53:00Z">
        <w:r>
          <w:rPr>
            <w:rFonts w:hint="eastAsia"/>
          </w:rPr>
          <w:t>过去的</w:t>
        </w:r>
      </w:ins>
      <w:r>
        <w:rPr>
          <w:rFonts w:hint="eastAsia"/>
        </w:rPr>
        <w:t>异地通话及短信服务。作为一种基于计算机网络的终端通信工具，网络聊天工具</w:t>
      </w:r>
      <w:ins w:id="13" w:author="rv734" w:date="2023-04-15T16:53:00Z">
        <w:r>
          <w:rPr>
            <w:rFonts w:hint="eastAsia"/>
          </w:rPr>
          <w:t>最显著的特点便是</w:t>
        </w:r>
      </w:ins>
      <w:r>
        <w:rPr>
          <w:rFonts w:hint="eastAsia"/>
        </w:rPr>
        <w:t>便捷性与灵活性。</w:t>
      </w:r>
      <w:ins w:id="14" w:author="rv734" w:date="2023-04-15T16:54:00Z">
        <w:r>
          <w:rPr>
            <w:rFonts w:hint="eastAsia"/>
          </w:rPr>
          <w:t>现阶段最具流行性的便是</w:t>
        </w:r>
      </w:ins>
      <w:r>
        <w:rPr>
          <w:rFonts w:hint="eastAsia"/>
        </w:rPr>
        <w:t>腾讯</w:t>
      </w:r>
      <w:ins w:id="15" w:author="rv734" w:date="2023-04-15T16:54:00Z">
        <w:r>
          <w:rPr>
            <w:rFonts w:hint="eastAsia"/>
          </w:rPr>
          <w:t>公司</w:t>
        </w:r>
      </w:ins>
      <w:r>
        <w:rPr>
          <w:rFonts w:hint="eastAsia"/>
        </w:rPr>
        <w:t>旗下的</w:t>
      </w:r>
      <w:r>
        <w:rPr>
          <w:rFonts w:hint="eastAsia"/>
        </w:rPr>
        <w:t>QQ</w:t>
      </w:r>
      <w:ins w:id="16" w:author="rv734" w:date="2023-04-15T16:55:00Z">
        <w:r>
          <w:rPr>
            <w:rFonts w:hint="eastAsia"/>
          </w:rPr>
          <w:t>和</w:t>
        </w:r>
      </w:ins>
      <w:r>
        <w:rPr>
          <w:rFonts w:hint="eastAsia"/>
        </w:rPr>
        <w:t>微信</w:t>
      </w:r>
      <w:r>
        <w:rPr>
          <w:rFonts w:hint="eastAsia"/>
        </w:rPr>
        <w:t>两款通信软件</w:t>
      </w:r>
      <w:r>
        <w:rPr>
          <w:rFonts w:hint="eastAsia"/>
        </w:rPr>
        <w:t>。</w:t>
      </w:r>
      <w:ins w:id="17" w:author="rv734" w:date="2023-04-15T16:55:00Z">
        <w:r>
          <w:rPr>
            <w:rFonts w:hint="eastAsia"/>
          </w:rPr>
          <w:t>当然</w:t>
        </w:r>
      </w:ins>
      <w:r>
        <w:rPr>
          <w:rFonts w:hint="eastAsia"/>
        </w:rPr>
        <w:t>其中</w:t>
      </w:r>
      <w:ins w:id="18" w:author="rv734" w:date="2023-04-15T16:55:00Z">
        <w:r>
          <w:rPr>
            <w:rFonts w:hint="eastAsia"/>
          </w:rPr>
          <w:t>也包括诸</w:t>
        </w:r>
      </w:ins>
      <w:r>
        <w:rPr>
          <w:rFonts w:hint="eastAsia"/>
        </w:rPr>
        <w:t>如探探、陌陌等</w:t>
      </w:r>
      <w:ins w:id="19" w:author="rv734" w:date="2023-04-15T16:55:00Z">
        <w:r>
          <w:rPr>
            <w:rFonts w:hint="eastAsia"/>
          </w:rPr>
          <w:t>成人</w:t>
        </w:r>
      </w:ins>
      <w:ins w:id="20" w:author="rv734" w:date="2023-04-15T16:56:00Z">
        <w:r>
          <w:rPr>
            <w:rFonts w:hint="eastAsia"/>
          </w:rPr>
          <w:t>向</w:t>
        </w:r>
      </w:ins>
      <w:r>
        <w:rPr>
          <w:rFonts w:hint="eastAsia"/>
        </w:rPr>
        <w:t>交友软件</w:t>
      </w:r>
      <w:ins w:id="21" w:author="rv734" w:date="2023-04-15T16:56:00Z">
        <w:r>
          <w:rPr>
            <w:rFonts w:hint="eastAsia"/>
          </w:rPr>
          <w:t>。虽然此类软件</w:t>
        </w:r>
      </w:ins>
      <w:r>
        <w:rPr>
          <w:rFonts w:hint="eastAsia"/>
        </w:rPr>
        <w:t>在社交方式与主流业务上有很多不同，但</w:t>
      </w:r>
      <w:del w:id="22" w:author="rv734" w:date="2023-04-15T16:56:00Z">
        <w:r w:rsidDel="00C472A2">
          <w:rPr>
            <w:rFonts w:hint="eastAsia"/>
          </w:rPr>
          <w:delText>是</w:delText>
        </w:r>
      </w:del>
      <w:r>
        <w:rPr>
          <w:rFonts w:hint="eastAsia"/>
        </w:rPr>
        <w:t>其本质</w:t>
      </w:r>
      <w:ins w:id="23" w:author="rv734" w:date="2023-04-15T16:56:00Z">
        <w:r>
          <w:rPr>
            <w:rFonts w:hint="eastAsia"/>
          </w:rPr>
          <w:t>仍旧是</w:t>
        </w:r>
      </w:ins>
      <w:r>
        <w:rPr>
          <w:rFonts w:hint="eastAsia"/>
        </w:rPr>
        <w:t>社交通信软件。</w:t>
      </w:r>
    </w:p>
    <w:p w14:paraId="0E4C1DAD" w14:textId="7298673B" w:rsidR="00A3527C" w:rsidRDefault="00A3527C" w:rsidP="00A3527C">
      <w:pPr>
        <w:ind w:firstLine="480"/>
        <w:rPr>
          <w:ins w:id="24" w:author="rv734" w:date="2023-04-15T17:02:00Z"/>
        </w:rPr>
      </w:pPr>
      <w:ins w:id="25" w:author="rv734" w:date="2023-04-15T16:59:00Z">
        <w:r>
          <w:rPr>
            <w:rFonts w:hint="eastAsia"/>
          </w:rPr>
          <w:t>但现阶段</w:t>
        </w:r>
      </w:ins>
      <w:r>
        <w:rPr>
          <w:rFonts w:hint="eastAsia"/>
        </w:rPr>
        <w:t>主流的网络聊天工具主要</w:t>
      </w:r>
      <w:del w:id="26" w:author="rv734" w:date="2023-04-15T16:59:00Z">
        <w:r w:rsidDel="00C472A2">
          <w:rPr>
            <w:rFonts w:hint="eastAsia"/>
          </w:rPr>
          <w:delText>是</w:delText>
        </w:r>
      </w:del>
      <w:r>
        <w:rPr>
          <w:rFonts w:hint="eastAsia"/>
        </w:rPr>
        <w:t>服务于</w:t>
      </w:r>
      <w:r>
        <w:rPr>
          <w:rFonts w:hint="eastAsia"/>
        </w:rPr>
        <w:t>Windows</w:t>
      </w:r>
      <w:r>
        <w:rPr>
          <w:rFonts w:hint="eastAsia"/>
        </w:rPr>
        <w:t>操作系统平台，</w:t>
      </w:r>
      <w:ins w:id="27" w:author="rv734" w:date="2023-04-15T16:59:00Z">
        <w:r>
          <w:rPr>
            <w:rFonts w:hint="eastAsia"/>
          </w:rPr>
          <w:t>随着</w:t>
        </w:r>
      </w:ins>
      <w:r>
        <w:rPr>
          <w:rFonts w:hint="eastAsia"/>
        </w:rPr>
        <w:t>Linux</w:t>
      </w:r>
      <w:r>
        <w:rPr>
          <w:rFonts w:hint="eastAsia"/>
        </w:rPr>
        <w:t>桌面</w:t>
      </w:r>
      <w:r>
        <w:rPr>
          <w:rFonts w:hint="eastAsia"/>
        </w:rPr>
        <w:t>操作</w:t>
      </w:r>
      <w:r>
        <w:rPr>
          <w:rFonts w:hint="eastAsia"/>
        </w:rPr>
        <w:t>系统的兴起，已经有一部分用于开始选择使用</w:t>
      </w:r>
      <w:r>
        <w:rPr>
          <w:rFonts w:hint="eastAsia"/>
        </w:rPr>
        <w:t>Linux</w:t>
      </w:r>
      <w:r>
        <w:rPr>
          <w:rFonts w:hint="eastAsia"/>
        </w:rPr>
        <w:t>系统作为日常使用的操作系统。</w:t>
      </w:r>
      <w:ins w:id="28" w:author="rv734" w:date="2023-04-15T16:59:00Z">
        <w:r>
          <w:rPr>
            <w:rFonts w:hint="eastAsia"/>
          </w:rPr>
          <w:t>但由于</w:t>
        </w:r>
      </w:ins>
      <w:r>
        <w:rPr>
          <w:rFonts w:hint="eastAsia"/>
        </w:rPr>
        <w:t>Linux</w:t>
      </w:r>
      <w:r>
        <w:rPr>
          <w:rFonts w:hint="eastAsia"/>
        </w:rPr>
        <w:t>系统</w:t>
      </w:r>
      <w:ins w:id="29" w:author="rv734" w:date="2023-04-15T16:59:00Z">
        <w:r>
          <w:rPr>
            <w:rFonts w:hint="eastAsia"/>
          </w:rPr>
          <w:t>主要</w:t>
        </w:r>
      </w:ins>
      <w:r>
        <w:rPr>
          <w:rFonts w:hint="eastAsia"/>
        </w:rPr>
        <w:t>服务于开发者而非普通用户，导致</w:t>
      </w:r>
      <w:r>
        <w:rPr>
          <w:rFonts w:hint="eastAsia"/>
        </w:rPr>
        <w:t>Linux</w:t>
      </w:r>
      <w:r>
        <w:rPr>
          <w:rFonts w:hint="eastAsia"/>
        </w:rPr>
        <w:t>操作系统在日常用户的软件生态上非常缺失，在</w:t>
      </w:r>
      <w:r>
        <w:rPr>
          <w:rFonts w:hint="eastAsia"/>
        </w:rPr>
        <w:t>Linux</w:t>
      </w:r>
      <w:r>
        <w:rPr>
          <w:rFonts w:hint="eastAsia"/>
        </w:rPr>
        <w:t>操作系统的上可用的聊天软件可谓抓襟见肘。</w:t>
      </w:r>
      <w:ins w:id="30" w:author="rv734" w:date="2023-04-15T17:00:00Z">
        <w:r>
          <w:rPr>
            <w:rFonts w:hint="eastAsia"/>
          </w:rPr>
          <w:t>为解决这样的问题，</w:t>
        </w:r>
      </w:ins>
      <w:r>
        <w:rPr>
          <w:rFonts w:hint="eastAsia"/>
        </w:rPr>
        <w:t>本文</w:t>
      </w:r>
      <w:ins w:id="31" w:author="rv734" w:date="2023-04-15T17:00:00Z">
        <w:r>
          <w:rPr>
            <w:rFonts w:hint="eastAsia"/>
          </w:rPr>
          <w:t>拟</w:t>
        </w:r>
      </w:ins>
      <w:r>
        <w:rPr>
          <w:rFonts w:hint="eastAsia"/>
        </w:rPr>
        <w:t>研究</w:t>
      </w:r>
      <w:del w:id="32" w:author="rv734" w:date="2023-04-15T17:00:00Z">
        <w:r w:rsidDel="00C472A2">
          <w:rPr>
            <w:rFonts w:hint="eastAsia"/>
          </w:rPr>
          <w:delText>是</w:delText>
        </w:r>
      </w:del>
      <w:r>
        <w:rPr>
          <w:rFonts w:hint="eastAsia"/>
        </w:rPr>
        <w:t>建立一个可跨平台的</w:t>
      </w:r>
      <w:ins w:id="33" w:author="rv734" w:date="2023-04-15T17:01:00Z">
        <w:r>
          <w:rPr>
            <w:rFonts w:hint="eastAsia"/>
          </w:rPr>
          <w:t>、既支持以软件的形式启动客户端、还支持以浏览器网页形式启动客户端</w:t>
        </w:r>
      </w:ins>
      <w:r>
        <w:rPr>
          <w:rFonts w:hint="eastAsia"/>
        </w:rPr>
        <w:t>聊天通信软件，</w:t>
      </w:r>
      <w:ins w:id="34" w:author="rv734" w:date="2023-04-15T17:00:00Z">
        <w:r>
          <w:rPr>
            <w:rFonts w:hint="eastAsia"/>
          </w:rPr>
          <w:t>并</w:t>
        </w:r>
      </w:ins>
      <w:del w:id="35" w:author="rv734" w:date="2023-04-15T17:00:00Z">
        <w:r w:rsidDel="00C472A2">
          <w:rPr>
            <w:rFonts w:hint="eastAsia"/>
          </w:rPr>
          <w:delText>最</w:delText>
        </w:r>
      </w:del>
      <w:ins w:id="36" w:author="rv734" w:date="2023-04-15T17:01:00Z">
        <w:r>
          <w:rPr>
            <w:rFonts w:hint="eastAsia"/>
          </w:rPr>
          <w:t>以</w:t>
        </w:r>
      </w:ins>
      <w:r>
        <w:rPr>
          <w:rFonts w:hint="eastAsia"/>
        </w:rPr>
        <w:t>达到快捷、即时的通信目的。</w:t>
      </w:r>
    </w:p>
    <w:p w14:paraId="191B2175" w14:textId="77777777" w:rsidR="00A3527C" w:rsidRPr="00825337" w:rsidRDefault="00A3527C" w:rsidP="00A3527C">
      <w:pPr>
        <w:ind w:firstLine="480"/>
        <w:rPr>
          <w:ins w:id="37" w:author="rv734" w:date="2023-04-15T17:02:00Z"/>
        </w:rPr>
      </w:pPr>
      <w:ins w:id="38" w:author="rv734" w:date="2023-04-15T17:02:00Z">
        <w:r>
          <w:rPr>
            <w:rFonts w:hint="eastAsia"/>
          </w:rPr>
          <w:t>基于以上论述可以看出，</w:t>
        </w:r>
        <w:moveToRangeStart w:id="39" w:author="rv734" w:date="2023-04-15T17:02:00Z" w:name="move132470542"/>
        <w:r>
          <w:rPr>
            <w:rFonts w:hint="eastAsia"/>
          </w:rPr>
          <w:t>对于网络聊天工具的研究在当今社会具有一定的重要性，它有效的提高了沟通效率，缩短了交流所需要的时间成本，在个人生活的各方面都</w:t>
        </w:r>
      </w:ins>
      <w:ins w:id="40" w:author="rv734" w:date="2023-04-15T17:03:00Z">
        <w:r>
          <w:rPr>
            <w:rFonts w:hint="eastAsia"/>
          </w:rPr>
          <w:t>起着重要作用</w:t>
        </w:r>
      </w:ins>
      <w:ins w:id="41" w:author="rv734" w:date="2023-04-15T17:02:00Z">
        <w:r>
          <w:rPr>
            <w:rFonts w:hint="eastAsia"/>
          </w:rPr>
          <w:t>。</w:t>
        </w:r>
      </w:ins>
      <w:ins w:id="42" w:author="rv734" w:date="2023-04-15T17:03:00Z">
        <w:r>
          <w:rPr>
            <w:rFonts w:hint="eastAsia"/>
          </w:rPr>
          <w:t>同时</w:t>
        </w:r>
      </w:ins>
      <w:ins w:id="43" w:author="rv734" w:date="2023-04-15T17:02:00Z">
        <w:r>
          <w:rPr>
            <w:rFonts w:hint="eastAsia"/>
          </w:rPr>
          <w:t>，网络聊天工具也为企业提供了一个方便的沟通渠道，有助于公司提高客户服务效率。</w:t>
        </w:r>
      </w:ins>
      <w:ins w:id="44" w:author="rv734" w:date="2023-04-15T17:03:00Z">
        <w:r>
          <w:rPr>
            <w:rFonts w:hint="eastAsia"/>
          </w:rPr>
          <w:t>再者，</w:t>
        </w:r>
      </w:ins>
      <w:ins w:id="45" w:author="rv734" w:date="2023-04-15T17:02:00Z">
        <w:r>
          <w:rPr>
            <w:rFonts w:hint="eastAsia"/>
          </w:rPr>
          <w:t>网络聊天工具也可以为学校提供一种有效的学习沟通方式。因为有了便捷的网络聊天工具，它们极大地改善社会的沟通方式以及沟通效率。</w:t>
        </w:r>
      </w:ins>
    </w:p>
    <w:moveToRangeEnd w:id="39"/>
    <w:p w14:paraId="40DF5467" w14:textId="77777777" w:rsidR="00A3527C" w:rsidRPr="00837CF2" w:rsidRDefault="00A3527C" w:rsidP="00A3527C">
      <w:pPr>
        <w:ind w:firstLine="480"/>
      </w:pPr>
    </w:p>
    <w:p w14:paraId="52B5D785" w14:textId="77777777" w:rsidR="00A3527C" w:rsidRDefault="00A3527C" w:rsidP="00A3527C">
      <w:pPr>
        <w:pStyle w:val="2"/>
        <w:numPr>
          <w:ilvl w:val="1"/>
          <w:numId w:val="4"/>
        </w:numPr>
      </w:pPr>
      <w:ins w:id="46" w:author="rv734" w:date="2023-04-15T17:03:00Z">
        <w:r>
          <w:rPr>
            <w:rFonts w:hint="eastAsia"/>
          </w:rPr>
          <w:t>研究</w:t>
        </w:r>
      </w:ins>
      <w:r>
        <w:rPr>
          <w:rFonts w:hint="eastAsia"/>
        </w:rPr>
        <w:t>内容以及难点</w:t>
      </w:r>
    </w:p>
    <w:p w14:paraId="2519FCEF" w14:textId="62C8251F" w:rsidR="00A3527C" w:rsidRDefault="00A3527C" w:rsidP="00A3527C">
      <w:pPr>
        <w:ind w:firstLine="480"/>
      </w:pPr>
      <w:ins w:id="47" w:author="rv734" w:date="2023-04-15T17:04:00Z">
        <w:r>
          <w:rPr>
            <w:rFonts w:hint="eastAsia"/>
          </w:rPr>
          <w:t>本文拟基于</w:t>
        </w:r>
      </w:ins>
      <w:r>
        <w:rPr>
          <w:rFonts w:hint="eastAsia"/>
        </w:rPr>
        <w:t>Qt</w:t>
      </w:r>
      <w:r w:rsidR="00084B7E">
        <w:rPr>
          <w:rFonts w:hint="eastAsia"/>
        </w:rPr>
        <w:t>图形框架</w:t>
      </w:r>
      <w:ins w:id="48" w:author="rv734" w:date="2023-04-15T17:04:00Z">
        <w:r>
          <w:rPr>
            <w:rFonts w:hint="eastAsia"/>
          </w:rPr>
          <w:t>开发</w:t>
        </w:r>
      </w:ins>
      <w:r>
        <w:rPr>
          <w:rFonts w:hint="eastAsia"/>
        </w:rPr>
        <w:t>的</w:t>
      </w:r>
      <w:r w:rsidRPr="00912E89">
        <w:t>广域网</w:t>
      </w:r>
      <w:r>
        <w:rPr>
          <w:rFonts w:hint="eastAsia"/>
        </w:rPr>
        <w:t>通信工具。</w:t>
      </w:r>
      <w:ins w:id="49" w:author="rv734" w:date="2023-04-15T17:04:00Z">
        <w:r>
          <w:rPr>
            <w:rFonts w:hint="eastAsia"/>
          </w:rPr>
          <w:t>所设计的</w:t>
        </w:r>
      </w:ins>
      <w:r>
        <w:rPr>
          <w:rFonts w:hint="eastAsia"/>
        </w:rPr>
        <w:t>软件将在</w:t>
      </w:r>
      <w:r>
        <w:rPr>
          <w:rFonts w:hint="eastAsia"/>
        </w:rPr>
        <w:t>Qt</w:t>
      </w:r>
      <w:r>
        <w:rPr>
          <w:rFonts w:hint="eastAsia"/>
        </w:rPr>
        <w:t>、</w:t>
      </w:r>
      <w:r>
        <w:rPr>
          <w:rFonts w:hint="eastAsia"/>
        </w:rPr>
        <w:t>C++</w:t>
      </w:r>
      <w:r>
        <w:rPr>
          <w:rFonts w:hint="eastAsia"/>
        </w:rPr>
        <w:t>和</w:t>
      </w:r>
      <w:r>
        <w:rPr>
          <w:rFonts w:hint="eastAsia"/>
        </w:rPr>
        <w:t>Linux</w:t>
      </w:r>
      <w:r>
        <w:rPr>
          <w:rFonts w:hint="eastAsia"/>
        </w:rPr>
        <w:t>环境下开发，</w:t>
      </w:r>
      <w:ins w:id="50" w:author="rv734" w:date="2023-04-15T17:04:00Z">
        <w:r>
          <w:rPr>
            <w:rFonts w:hint="eastAsia"/>
          </w:rPr>
          <w:t>并</w:t>
        </w:r>
      </w:ins>
      <w:r>
        <w:rPr>
          <w:rFonts w:hint="eastAsia"/>
        </w:rPr>
        <w:t>实现注册、登录、信息发送、文件传输等功能</w:t>
      </w:r>
      <w:r w:rsidR="00084B7E">
        <w:rPr>
          <w:rFonts w:hint="eastAsia"/>
        </w:rPr>
        <w:t>。</w:t>
      </w:r>
    </w:p>
    <w:p w14:paraId="71091AB6" w14:textId="77777777" w:rsidR="00A3527C" w:rsidRPr="002E6BBC" w:rsidRDefault="00A3527C" w:rsidP="00A3527C">
      <w:pPr>
        <w:ind w:firstLine="480"/>
      </w:pPr>
      <w:ins w:id="51" w:author="rv734" w:date="2023-04-15T17:05:00Z">
        <w:r>
          <w:rPr>
            <w:rFonts w:hint="eastAsia"/>
          </w:rPr>
          <w:t>本文的</w:t>
        </w:r>
      </w:ins>
      <w:r>
        <w:rPr>
          <w:rFonts w:hint="eastAsia"/>
        </w:rPr>
        <w:t>研究难点</w:t>
      </w:r>
      <w:ins w:id="52" w:author="rv734" w:date="2023-04-15T17:05:00Z">
        <w:r>
          <w:rPr>
            <w:rFonts w:hint="eastAsia"/>
          </w:rPr>
          <w:t>在于，</w:t>
        </w:r>
      </w:ins>
      <w:r>
        <w:rPr>
          <w:rFonts w:hint="eastAsia"/>
        </w:rPr>
        <w:t>在高并发、多连接的高性能服务器网络编程上很难突破现有框架限制，因为一个高质量的网络框架需要经过工业级别的多年锤炼才可</w:t>
      </w:r>
      <w:r>
        <w:rPr>
          <w:rFonts w:hint="eastAsia"/>
        </w:rPr>
        <w:lastRenderedPageBreak/>
        <w:t>以流行于市面上。</w:t>
      </w:r>
      <w:ins w:id="53" w:author="rv734" w:date="2023-04-15T17:05:00Z">
        <w:r>
          <w:rPr>
            <w:rFonts w:hint="eastAsia"/>
          </w:rPr>
          <w:t>同时，</w:t>
        </w:r>
      </w:ins>
      <w:r>
        <w:rPr>
          <w:rFonts w:hint="eastAsia"/>
        </w:rPr>
        <w:t>采用</w:t>
      </w:r>
      <w:r>
        <w:rPr>
          <w:rFonts w:hint="eastAsia"/>
        </w:rPr>
        <w:t>WebSocket</w:t>
      </w:r>
      <w:r>
        <w:rPr>
          <w:rFonts w:hint="eastAsia"/>
        </w:rPr>
        <w:t>协议作为底层协议虽然</w:t>
      </w:r>
      <w:ins w:id="54" w:author="rv734" w:date="2023-04-15T17:05:00Z">
        <w:r>
          <w:rPr>
            <w:rFonts w:hint="eastAsia"/>
          </w:rPr>
          <w:t>为</w:t>
        </w:r>
      </w:ins>
      <w:r>
        <w:rPr>
          <w:rFonts w:hint="eastAsia"/>
        </w:rPr>
        <w:t>在未来实现浏览器客户端留下了可能，但应用层协议带来的开销往往是性能的瓶颈，很难突破。</w:t>
      </w:r>
      <w:ins w:id="55" w:author="rv734" w:date="2023-04-15T17:06:00Z">
        <w:r>
          <w:rPr>
            <w:rFonts w:hint="eastAsia"/>
          </w:rPr>
          <w:t>再者，</w:t>
        </w:r>
      </w:ins>
      <w:r>
        <w:rPr>
          <w:rFonts w:hint="eastAsia"/>
        </w:rPr>
        <w:t>在服务器上，数据库交互</w:t>
      </w:r>
      <w:ins w:id="56" w:author="rv734" w:date="2023-04-15T17:06:00Z">
        <w:r>
          <w:rPr>
            <w:rFonts w:hint="eastAsia"/>
          </w:rPr>
          <w:t>也</w:t>
        </w:r>
      </w:ins>
      <w:r>
        <w:rPr>
          <w:rFonts w:hint="eastAsia"/>
        </w:rPr>
        <w:t>是造成性能瓶颈的主要原因，所以对于数据表进行范式设计与优化、对数据的类型结构拆解也是难点之一。</w:t>
      </w:r>
    </w:p>
    <w:bookmarkEnd w:id="1"/>
    <w:bookmarkEnd w:id="2"/>
    <w:bookmarkEnd w:id="3"/>
    <w:bookmarkEnd w:id="4"/>
    <w:bookmarkEnd w:id="5"/>
    <w:p w14:paraId="4FC5C6C3" w14:textId="77777777" w:rsidR="0084713B" w:rsidRDefault="0084713B" w:rsidP="001A32F5">
      <w:pPr>
        <w:ind w:firstLineChars="0" w:firstLine="0"/>
      </w:pPr>
    </w:p>
    <w:p w14:paraId="4548768C" w14:textId="77777777" w:rsidR="008247F5" w:rsidRDefault="008247F5" w:rsidP="001A32F5">
      <w:pPr>
        <w:ind w:firstLineChars="0" w:firstLine="0"/>
      </w:pPr>
    </w:p>
    <w:p w14:paraId="785834D7" w14:textId="77777777" w:rsidR="008247F5" w:rsidRDefault="008247F5" w:rsidP="001A32F5">
      <w:pPr>
        <w:ind w:firstLineChars="0" w:firstLine="0"/>
        <w:rPr>
          <w:rFonts w:hint="eastAsia"/>
        </w:rPr>
      </w:pPr>
    </w:p>
    <w:p w14:paraId="1EEA7C6C" w14:textId="77777777" w:rsidR="008247F5" w:rsidRDefault="008247F5" w:rsidP="001A32F5">
      <w:pPr>
        <w:ind w:firstLineChars="0" w:firstLine="0"/>
        <w:sectPr w:rsidR="008247F5" w:rsidSect="00A66F5C">
          <w:headerReference w:type="default" r:id="rId15"/>
          <w:footerReference w:type="default" r:id="rId16"/>
          <w:pgSz w:w="11906" w:h="16838"/>
          <w:pgMar w:top="1440" w:right="1800" w:bottom="1440" w:left="1800" w:header="851" w:footer="992" w:gutter="0"/>
          <w:pgNumType w:start="1"/>
          <w:cols w:space="425"/>
          <w:docGrid w:type="lines" w:linePitch="312"/>
        </w:sectPr>
      </w:pPr>
    </w:p>
    <w:p w14:paraId="15F131AD" w14:textId="4D233559" w:rsidR="008247F5" w:rsidRDefault="008247F5" w:rsidP="00B60335">
      <w:pPr>
        <w:pStyle w:val="1"/>
        <w:spacing w:before="156" w:after="156"/>
        <w:ind w:firstLine="0"/>
      </w:pPr>
      <w:r>
        <w:rPr>
          <w:rFonts w:hint="eastAsia"/>
        </w:rPr>
        <w:lastRenderedPageBreak/>
        <w:t>==修改内容</w:t>
      </w:r>
      <w:r w:rsidR="00FF0EDF">
        <w:rPr>
          <w:rFonts w:hint="eastAsia"/>
        </w:rPr>
        <w:t>线</w:t>
      </w:r>
      <w:r w:rsidR="004B008F">
        <w:rPr>
          <w:rFonts w:hint="eastAsia"/>
        </w:rPr>
        <w:t>==</w:t>
      </w:r>
    </w:p>
    <w:p w14:paraId="01ABEB20" w14:textId="77777777" w:rsidR="004B008F" w:rsidRPr="004B008F" w:rsidRDefault="004B008F" w:rsidP="004B008F">
      <w:pPr>
        <w:ind w:firstLine="480"/>
        <w:rPr>
          <w:rFonts w:hint="eastAsia"/>
        </w:rPr>
      </w:pPr>
    </w:p>
    <w:p w14:paraId="42E0A5EB" w14:textId="6AF00B5F" w:rsidR="008247F5" w:rsidRDefault="008247F5" w:rsidP="001A32F5">
      <w:pPr>
        <w:ind w:firstLineChars="0" w:firstLine="0"/>
        <w:rPr>
          <w:rFonts w:hint="eastAsia"/>
        </w:rPr>
        <w:sectPr w:rsidR="008247F5" w:rsidSect="00A66F5C">
          <w:pgSz w:w="11906" w:h="16838"/>
          <w:pgMar w:top="1440" w:right="1800" w:bottom="1440" w:left="1800" w:header="851" w:footer="992" w:gutter="0"/>
          <w:pgNumType w:start="1"/>
          <w:cols w:space="425"/>
          <w:docGrid w:type="lines" w:linePitch="312"/>
        </w:sectPr>
      </w:pPr>
    </w:p>
    <w:p w14:paraId="7E9D6EBE" w14:textId="77777777" w:rsidR="00084B7E" w:rsidRPr="005E6C32" w:rsidRDefault="00084B7E" w:rsidP="00084B7E">
      <w:pPr>
        <w:pStyle w:val="1"/>
        <w:numPr>
          <w:ilvl w:val="0"/>
          <w:numId w:val="4"/>
        </w:numPr>
        <w:spacing w:before="156" w:after="156"/>
        <w:ind w:firstLine="482"/>
      </w:pPr>
      <w:del w:id="57" w:author="rv734" w:date="2023-04-15T17:10:00Z">
        <w:r w:rsidRPr="005E6C32" w:rsidDel="00B968C1">
          <w:rPr>
            <w:rFonts w:hint="eastAsia"/>
          </w:rPr>
          <w:lastRenderedPageBreak/>
          <w:delText>平台开发和技术介绍</w:delText>
        </w:r>
      </w:del>
      <w:ins w:id="58" w:author="rv734" w:date="2023-04-15T17:10:00Z">
        <w:r>
          <w:rPr>
            <w:rFonts w:hint="eastAsia"/>
          </w:rPr>
          <w:t>研究思路和方案设计</w:t>
        </w:r>
      </w:ins>
    </w:p>
    <w:p w14:paraId="67885370" w14:textId="34750263" w:rsidR="00567228" w:rsidRDefault="00567228" w:rsidP="003F14A4">
      <w:pPr>
        <w:pStyle w:val="2"/>
      </w:pPr>
      <w:bookmarkStart w:id="59" w:name="_Toc131520153"/>
      <w:bookmarkStart w:id="60" w:name="_Toc131520575"/>
      <w:bookmarkStart w:id="61" w:name="_Toc131521093"/>
      <w:bookmarkStart w:id="62" w:name="_Toc131521283"/>
      <w:bookmarkStart w:id="63" w:name="_Toc131522052"/>
      <w:r>
        <w:rPr>
          <w:rFonts w:hint="eastAsia"/>
        </w:rPr>
        <w:t>项目简介</w:t>
      </w:r>
      <w:bookmarkEnd w:id="59"/>
      <w:bookmarkEnd w:id="60"/>
      <w:bookmarkEnd w:id="61"/>
      <w:bookmarkEnd w:id="62"/>
      <w:bookmarkEnd w:id="63"/>
    </w:p>
    <w:p w14:paraId="1F4BC3F9" w14:textId="77777777" w:rsidR="00F5443D" w:rsidRDefault="00F5443D" w:rsidP="00F5443D">
      <w:pPr>
        <w:ind w:firstLine="480"/>
      </w:pPr>
      <w:r>
        <w:rPr>
          <w:rFonts w:hint="eastAsia"/>
        </w:rPr>
        <w:t>本项目是主要实现一个聊天软件，一般聊天软件提供的业务内容大概是文字聊天、语音</w:t>
      </w:r>
      <w:r>
        <w:rPr>
          <w:rFonts w:hint="eastAsia"/>
        </w:rPr>
        <w:t>/</w:t>
      </w:r>
      <w:r>
        <w:rPr>
          <w:rFonts w:hint="eastAsia"/>
        </w:rPr>
        <w:t>视频聊天、文件传输、多开同时会话、可发送表情及动画、保存聊天记录、创建群组等七大功能。而本次我想实现的是其中业务上一小部分的内容，将重心放置到</w:t>
      </w:r>
      <w:r>
        <w:rPr>
          <w:rFonts w:hint="eastAsia"/>
        </w:rPr>
        <w:t>UI</w:t>
      </w:r>
      <w:r>
        <w:rPr>
          <w:rFonts w:hint="eastAsia"/>
        </w:rPr>
        <w:t>结构设计、软件架构、传输交换协议处理、以及用户交互上来。</w:t>
      </w:r>
    </w:p>
    <w:p w14:paraId="38A9EA98" w14:textId="77777777" w:rsidR="00F5443D" w:rsidRDefault="00F5443D" w:rsidP="00F5443D">
      <w:pPr>
        <w:ind w:firstLine="480"/>
      </w:pPr>
      <w:r>
        <w:rPr>
          <w:rFonts w:hint="eastAsia"/>
        </w:rPr>
        <w:t>该项目只提供了登录与账号注册功能、发送文字与发送表情包功能、传输文件功能、添加好友功能、保存聊天记录功能，并搭建可在互联网通信的服务器。</w:t>
      </w:r>
    </w:p>
    <w:p w14:paraId="21FD9489" w14:textId="7FE935FE" w:rsidR="00567228" w:rsidRDefault="00567228" w:rsidP="003F14A4">
      <w:pPr>
        <w:pStyle w:val="2"/>
      </w:pPr>
      <w:bookmarkStart w:id="64" w:name="_Toc131520154"/>
      <w:bookmarkStart w:id="65" w:name="_Toc131520576"/>
      <w:bookmarkStart w:id="66" w:name="_Toc131521094"/>
      <w:bookmarkStart w:id="67" w:name="_Toc131521284"/>
      <w:bookmarkStart w:id="68" w:name="_Toc131522053"/>
      <w:r>
        <w:rPr>
          <w:rFonts w:hint="eastAsia"/>
        </w:rPr>
        <w:t>基础网络协议简介与分析</w:t>
      </w:r>
      <w:bookmarkEnd w:id="64"/>
      <w:bookmarkEnd w:id="65"/>
      <w:bookmarkEnd w:id="66"/>
      <w:bookmarkEnd w:id="67"/>
      <w:bookmarkEnd w:id="68"/>
    </w:p>
    <w:p w14:paraId="337EA724" w14:textId="77777777" w:rsidR="00F5443D" w:rsidRDefault="00F5443D" w:rsidP="00F5443D">
      <w:pPr>
        <w:ind w:firstLine="480"/>
      </w:pPr>
      <w:r>
        <w:rPr>
          <w:rFonts w:hint="eastAsia"/>
        </w:rPr>
        <w:t>既然要实现网络聊天功能，网络间的通信协议便是不可不谈的问题，在</w:t>
      </w:r>
      <w:r w:rsidRPr="00AD07E0">
        <w:rPr>
          <w:rFonts w:hint="eastAsia"/>
        </w:rPr>
        <w:t>TCP/IP</w:t>
      </w:r>
      <w:r w:rsidRPr="00AD07E0">
        <w:rPr>
          <w:rFonts w:hint="eastAsia"/>
        </w:rPr>
        <w:t>四层概念模型</w:t>
      </w:r>
      <w:r>
        <w:rPr>
          <w:rFonts w:hint="eastAsia"/>
        </w:rPr>
        <w:t>中</w:t>
      </w:r>
      <w:r>
        <w:rPr>
          <w:rFonts w:hint="eastAsia"/>
        </w:rPr>
        <w:t>TCP/IP</w:t>
      </w:r>
      <w:r>
        <w:rPr>
          <w:rFonts w:hint="eastAsia"/>
        </w:rPr>
        <w:t>协议族的</w:t>
      </w:r>
      <w:r>
        <w:rPr>
          <w:rFonts w:hint="eastAsia"/>
        </w:rPr>
        <w:t>UDP</w:t>
      </w:r>
      <w:r>
        <w:rPr>
          <w:rFonts w:hint="eastAsia"/>
        </w:rPr>
        <w:t>和</w:t>
      </w:r>
      <w:r>
        <w:rPr>
          <w:rFonts w:hint="eastAsia"/>
        </w:rPr>
        <w:t>TCP</w:t>
      </w:r>
      <w:r>
        <w:rPr>
          <w:rFonts w:hint="eastAsia"/>
        </w:rPr>
        <w:t>是传输层协议不可或缺的重量级选手。其中</w:t>
      </w:r>
      <w:r>
        <w:rPr>
          <w:rFonts w:hint="eastAsia"/>
        </w:rPr>
        <w:t>UDP</w:t>
      </w:r>
      <w:r>
        <w:rPr>
          <w:rFonts w:hint="eastAsia"/>
        </w:rPr>
        <w:t>提供了无连接、尽最大努力交付、面向报文、是快速且不安全功能，其特点就是快速，且是无连接无反馈的快速发送，但缺点也是无连接造成的保报文丢失等不可靠因素，需要应用层实现可靠通信。在网络环境良好的区域上，建立在可靠的</w:t>
      </w:r>
      <w:r>
        <w:rPr>
          <w:rFonts w:hint="eastAsia"/>
        </w:rPr>
        <w:t>UDP</w:t>
      </w:r>
      <w:r>
        <w:rPr>
          <w:rFonts w:hint="eastAsia"/>
        </w:rPr>
        <w:t>协议基础之上的应用协议将得到非常优秀交换体验，而当网络不稳定时，应用层实现的可靠和重发功能往往会将</w:t>
      </w:r>
      <w:r>
        <w:rPr>
          <w:rFonts w:hint="eastAsia"/>
        </w:rPr>
        <w:t>UDP</w:t>
      </w:r>
      <w:r>
        <w:rPr>
          <w:rFonts w:hint="eastAsia"/>
        </w:rPr>
        <w:t>的快速优势清扫的一干二净，速度比</w:t>
      </w:r>
      <w:r>
        <w:rPr>
          <w:rFonts w:hint="eastAsia"/>
        </w:rPr>
        <w:t>TCP</w:t>
      </w:r>
      <w:r>
        <w:rPr>
          <w:rFonts w:hint="eastAsia"/>
        </w:rPr>
        <w:t>还低数倍。当然在实时内容上，</w:t>
      </w:r>
      <w:r>
        <w:rPr>
          <w:rFonts w:hint="eastAsia"/>
        </w:rPr>
        <w:t>UDP</w:t>
      </w:r>
      <w:r>
        <w:rPr>
          <w:rFonts w:hint="eastAsia"/>
        </w:rPr>
        <w:t>一般会采用不完全可靠的实现方式，及加快来传输速度，也在大量报文丢失时跳过重传来保证视频的实时性，如直播视频等大流量实时画面。</w:t>
      </w:r>
    </w:p>
    <w:p w14:paraId="1CDEE2A7" w14:textId="77777777" w:rsidR="00F5443D" w:rsidRDefault="00F5443D" w:rsidP="00F5443D">
      <w:pPr>
        <w:ind w:firstLine="480"/>
        <w:jc w:val="left"/>
      </w:pPr>
      <w:r>
        <w:rPr>
          <w:rFonts w:hint="eastAsia"/>
        </w:rPr>
        <w:t>UDP</w:t>
      </w:r>
      <w:r>
        <w:rPr>
          <w:rFonts w:hint="eastAsia"/>
        </w:rPr>
        <w:t>固然在速度上有很多优势，但现在的网络确实大量基于</w:t>
      </w:r>
      <w:r>
        <w:rPr>
          <w:rFonts w:hint="eastAsia"/>
        </w:rPr>
        <w:t>TCP</w:t>
      </w:r>
      <w:r>
        <w:rPr>
          <w:rFonts w:hint="eastAsia"/>
        </w:rPr>
        <w:t>实现，其原因就是在复杂的互联网环境中，报文十分容易丢失而很多内容都是不容忍丢失的，如文件传输等。</w:t>
      </w:r>
      <w:r>
        <w:rPr>
          <w:rFonts w:hint="eastAsia"/>
        </w:rPr>
        <w:t>TCP</w:t>
      </w:r>
      <w:r>
        <w:rPr>
          <w:rFonts w:hint="eastAsia"/>
        </w:rPr>
        <w:t>提供的面向连接、提供可靠交付、面向字节流、稳定且安全可靠协议解决了应用层的零丢失问题，所以</w:t>
      </w:r>
      <w:r>
        <w:rPr>
          <w:rFonts w:hint="eastAsia"/>
        </w:rPr>
        <w:t>TCP</w:t>
      </w:r>
      <w:r>
        <w:rPr>
          <w:rFonts w:hint="eastAsia"/>
        </w:rPr>
        <w:t>协议才会被大量使用。尽管</w:t>
      </w:r>
      <w:r>
        <w:rPr>
          <w:rFonts w:hint="eastAsia"/>
        </w:rPr>
        <w:t>TCP</w:t>
      </w:r>
      <w:r>
        <w:rPr>
          <w:rFonts w:hint="eastAsia"/>
        </w:rPr>
        <w:t>协议需要三次握手建立连接，四次挥手的操作，而且是面向字节流，在应用层开发上会存在粘包以及压栈等问题，不过凭借着在传输层的滑动窗口的拥塞控制、全双工的通信连接减少了应用层对于网络流量的管理，而且使用连续</w:t>
      </w:r>
      <w:r>
        <w:rPr>
          <w:rFonts w:hint="eastAsia"/>
        </w:rPr>
        <w:t>ARQ</w:t>
      </w:r>
      <w:r>
        <w:rPr>
          <w:rFonts w:hint="eastAsia"/>
        </w:rPr>
        <w:t>的重传机制也不是慢到那里去，由此看来</w:t>
      </w:r>
      <w:r>
        <w:rPr>
          <w:rFonts w:hint="eastAsia"/>
        </w:rPr>
        <w:t>TCP</w:t>
      </w:r>
      <w:r>
        <w:rPr>
          <w:rFonts w:hint="eastAsia"/>
        </w:rPr>
        <w:t>协议被广泛采用</w:t>
      </w:r>
      <w:r>
        <w:rPr>
          <w:rFonts w:hint="eastAsia"/>
        </w:rPr>
        <w:lastRenderedPageBreak/>
        <w:t>不无道理。</w:t>
      </w:r>
    </w:p>
    <w:p w14:paraId="2DA9DA97" w14:textId="77777777" w:rsidR="00F5443D" w:rsidRDefault="00F5443D" w:rsidP="00F5443D">
      <w:pPr>
        <w:ind w:firstLine="480"/>
        <w:jc w:val="left"/>
      </w:pPr>
      <w:r>
        <w:rPr>
          <w:rFonts w:hint="eastAsia"/>
        </w:rPr>
        <w:t>回到聊天软件的实现，</w:t>
      </w:r>
      <w:r>
        <w:rPr>
          <w:rFonts w:hint="eastAsia"/>
        </w:rPr>
        <w:t>TCP</w:t>
      </w:r>
      <w:r>
        <w:rPr>
          <w:rFonts w:hint="eastAsia"/>
        </w:rPr>
        <w:t>协议固然有很多好处，但是这个协议确实针对传输层开发，对应用层使用的是流传输，存在大量数据时的粘包问题，如果只是单点通信那这个问题也不会是问题，而用于服务器上则可能会存在堵塞线程的情况，给应用层的处理添加了不少麻烦。所以本次将使用</w:t>
      </w:r>
      <w:r>
        <w:rPr>
          <w:rFonts w:hint="eastAsia"/>
        </w:rPr>
        <w:t>WebSockect</w:t>
      </w:r>
      <w:r>
        <w:rPr>
          <w:rFonts w:hint="eastAsia"/>
        </w:rPr>
        <w:t>作为通信的网络连接协议。</w:t>
      </w:r>
    </w:p>
    <w:p w14:paraId="4C909B9C" w14:textId="78AF228D" w:rsidR="00567228" w:rsidRDefault="00567228" w:rsidP="003F14A4">
      <w:pPr>
        <w:pStyle w:val="2"/>
      </w:pPr>
      <w:bookmarkStart w:id="69" w:name="_Toc131520155"/>
      <w:bookmarkStart w:id="70" w:name="_Toc131520577"/>
      <w:bookmarkStart w:id="71" w:name="_Toc131521095"/>
      <w:bookmarkStart w:id="72" w:name="_Toc131521285"/>
      <w:bookmarkStart w:id="73" w:name="_Toc131522054"/>
      <w:r>
        <w:rPr>
          <w:rFonts w:hint="eastAsia"/>
        </w:rPr>
        <w:t>WebSockect协议简介</w:t>
      </w:r>
      <w:bookmarkEnd w:id="69"/>
      <w:bookmarkEnd w:id="70"/>
      <w:bookmarkEnd w:id="71"/>
      <w:bookmarkEnd w:id="72"/>
      <w:bookmarkEnd w:id="73"/>
    </w:p>
    <w:p w14:paraId="6FE2DA59" w14:textId="77777777" w:rsidR="00F5443D" w:rsidRDefault="00F5443D" w:rsidP="00F5443D">
      <w:pPr>
        <w:ind w:firstLine="480"/>
        <w:jc w:val="left"/>
      </w:pPr>
      <w:r>
        <w:rPr>
          <w:rFonts w:hint="eastAsia"/>
        </w:rPr>
        <w:t>WebSockect</w:t>
      </w:r>
      <w:r>
        <w:rPr>
          <w:rFonts w:hint="eastAsia"/>
        </w:rPr>
        <w:t>协议是建立在</w:t>
      </w:r>
      <w:r>
        <w:rPr>
          <w:rFonts w:hint="eastAsia"/>
        </w:rPr>
        <w:t>TCP</w:t>
      </w:r>
      <w:r>
        <w:rPr>
          <w:rFonts w:hint="eastAsia"/>
        </w:rPr>
        <w:t>基础之上的全双工长连接协议，主要用于浏览器与服务器的通信。在介绍</w:t>
      </w:r>
      <w:r>
        <w:rPr>
          <w:rFonts w:hint="eastAsia"/>
        </w:rPr>
        <w:t>WebSockect</w:t>
      </w:r>
      <w:r>
        <w:rPr>
          <w:rFonts w:hint="eastAsia"/>
        </w:rPr>
        <w:t>协议时，应该先介绍一下</w:t>
      </w:r>
      <w:r>
        <w:rPr>
          <w:rFonts w:hint="eastAsia"/>
        </w:rPr>
        <w:t>HTTP</w:t>
      </w:r>
      <w:r>
        <w:rPr>
          <w:rFonts w:hint="eastAsia"/>
        </w:rPr>
        <w:t>协议。</w:t>
      </w:r>
      <w:r>
        <w:rPr>
          <w:rFonts w:hint="eastAsia"/>
        </w:rPr>
        <w:t>HTTP</w:t>
      </w:r>
      <w:r>
        <w:rPr>
          <w:rFonts w:hint="eastAsia"/>
        </w:rPr>
        <w:t>协议最开始是出现在浏览器上的一种基于</w:t>
      </w:r>
      <w:r>
        <w:rPr>
          <w:rFonts w:hint="eastAsia"/>
        </w:rPr>
        <w:t>TCP</w:t>
      </w:r>
      <w:r>
        <w:rPr>
          <w:rFonts w:hint="eastAsia"/>
        </w:rPr>
        <w:t>的应用层协议，该协议的主要任务就是用浏览器向数据服务器发送请求报文，服务器根据报发内容反馈内容并马上断开连接。所以</w:t>
      </w:r>
      <w:r>
        <w:rPr>
          <w:rFonts w:hint="eastAsia"/>
        </w:rPr>
        <w:t>HTTP</w:t>
      </w:r>
      <w:r>
        <w:rPr>
          <w:rFonts w:hint="eastAsia"/>
        </w:rPr>
        <w:t>协议的特点就是简单快速、灵活且无连接、无状态的一种短时</w:t>
      </w:r>
      <w:r>
        <w:rPr>
          <w:rFonts w:hint="eastAsia"/>
        </w:rPr>
        <w:t>TCP</w:t>
      </w:r>
      <w:r>
        <w:rPr>
          <w:rFonts w:hint="eastAsia"/>
        </w:rPr>
        <w:t>连接。其中无连接无状态指的是</w:t>
      </w:r>
      <w:r>
        <w:rPr>
          <w:rFonts w:hint="eastAsia"/>
        </w:rPr>
        <w:t>HTTP</w:t>
      </w:r>
      <w:r>
        <w:rPr>
          <w:rFonts w:hint="eastAsia"/>
        </w:rPr>
        <w:t>建立了</w:t>
      </w:r>
      <w:r w:rsidRPr="002361E4">
        <w:rPr>
          <w:rFonts w:hint="eastAsia"/>
        </w:rPr>
        <w:t>请求</w:t>
      </w:r>
      <w:r w:rsidRPr="002361E4">
        <w:rPr>
          <w:rFonts w:hint="eastAsia"/>
        </w:rPr>
        <w:t>/</w:t>
      </w:r>
      <w:r w:rsidRPr="002361E4">
        <w:rPr>
          <w:rFonts w:hint="eastAsia"/>
        </w:rPr>
        <w:t>响应模型来</w:t>
      </w:r>
      <w:r>
        <w:rPr>
          <w:rFonts w:hint="eastAsia"/>
        </w:rPr>
        <w:t>对服务器进行</w:t>
      </w:r>
      <w:r w:rsidRPr="002361E4">
        <w:rPr>
          <w:rFonts w:hint="eastAsia"/>
        </w:rPr>
        <w:t>通信</w:t>
      </w:r>
      <w:r>
        <w:rPr>
          <w:rFonts w:hint="eastAsia"/>
        </w:rPr>
        <w:t>，一旦本次内容提交并由服务器反馈完成则不保留如何连接记录，浏览器想保存信息就必须重新发送，而这就是浏览器会使用</w:t>
      </w:r>
      <w:r>
        <w:rPr>
          <w:rFonts w:hint="eastAsia"/>
        </w:rPr>
        <w:t>Cookies</w:t>
      </w:r>
      <w:r>
        <w:rPr>
          <w:rFonts w:hint="eastAsia"/>
        </w:rPr>
        <w:t>记录并重发的原因，而</w:t>
      </w:r>
      <w:r>
        <w:rPr>
          <w:rFonts w:hint="eastAsia"/>
        </w:rPr>
        <w:t>Cookies</w:t>
      </w:r>
      <w:r>
        <w:rPr>
          <w:rFonts w:hint="eastAsia"/>
        </w:rPr>
        <w:t>尽管只是保证了客户端的信息记录，对于服务器来说依旧存在忙点。相比于</w:t>
      </w:r>
      <w:r>
        <w:rPr>
          <w:rFonts w:hint="eastAsia"/>
        </w:rPr>
        <w:t>HTTP</w:t>
      </w:r>
      <w:r>
        <w:rPr>
          <w:rFonts w:hint="eastAsia"/>
        </w:rPr>
        <w:t>的短连接、快释放的方式，</w:t>
      </w:r>
      <w:r>
        <w:rPr>
          <w:rFonts w:hint="eastAsia"/>
        </w:rPr>
        <w:t>WebSockect</w:t>
      </w:r>
      <w:r>
        <w:rPr>
          <w:rFonts w:hint="eastAsia"/>
        </w:rPr>
        <w:t>协议则采用了长连接有状态的通行方式，使得完成一次请求任务之后客户端与服务器之间依旧保持连接，</w:t>
      </w:r>
      <w:r>
        <w:rPr>
          <w:rFonts w:hint="eastAsia"/>
        </w:rPr>
        <w:t>WebSockect</w:t>
      </w:r>
      <w:r>
        <w:rPr>
          <w:rFonts w:hint="eastAsia"/>
        </w:rPr>
        <w:t>的出现将改变</w:t>
      </w:r>
      <w:r>
        <w:rPr>
          <w:rFonts w:hint="eastAsia"/>
        </w:rPr>
        <w:t>HTTP</w:t>
      </w:r>
      <w:r>
        <w:rPr>
          <w:rFonts w:hint="eastAsia"/>
        </w:rPr>
        <w:t>由服务器下发通知到客户端时只能采用轮训的方式，而是直接与已连接的客户端通信，极大地简化了服务器对浏览器的任务下发，同时减轻了服务器的资源开销。为什么该项目会采用</w:t>
      </w:r>
      <w:r>
        <w:rPr>
          <w:rFonts w:hint="eastAsia"/>
        </w:rPr>
        <w:t>WebSockect</w:t>
      </w:r>
      <w:r>
        <w:rPr>
          <w:rFonts w:hint="eastAsia"/>
        </w:rPr>
        <w:t>协议作为通信媒介呢，这是因为</w:t>
      </w:r>
      <w:r>
        <w:rPr>
          <w:rFonts w:hint="eastAsia"/>
        </w:rPr>
        <w:t>WebSockect</w:t>
      </w:r>
      <w:r>
        <w:rPr>
          <w:rFonts w:hint="eastAsia"/>
        </w:rPr>
        <w:t>与</w:t>
      </w:r>
      <w:r>
        <w:rPr>
          <w:rFonts w:hint="eastAsia"/>
        </w:rPr>
        <w:t>TCP</w:t>
      </w:r>
      <w:r>
        <w:rPr>
          <w:rFonts w:hint="eastAsia"/>
        </w:rPr>
        <w:t>在应用层的使用极为相似，且保留了将来在浏览器实现聊天软件的一种可能。</w:t>
      </w:r>
    </w:p>
    <w:p w14:paraId="71CD6684" w14:textId="6AD4FE3C" w:rsidR="00F5443D" w:rsidRDefault="00F5443D" w:rsidP="003F14A4">
      <w:pPr>
        <w:pStyle w:val="2"/>
      </w:pPr>
      <w:bookmarkStart w:id="74" w:name="_Toc131520156"/>
      <w:bookmarkStart w:id="75" w:name="_Toc131520578"/>
      <w:bookmarkStart w:id="76" w:name="_Toc131521096"/>
      <w:bookmarkStart w:id="77" w:name="_Toc131521286"/>
      <w:bookmarkStart w:id="78" w:name="_Toc131522055"/>
      <w:r>
        <w:rPr>
          <w:rFonts w:hint="eastAsia"/>
        </w:rPr>
        <w:t>IO复用技术</w:t>
      </w:r>
      <w:bookmarkEnd w:id="74"/>
      <w:bookmarkEnd w:id="75"/>
      <w:bookmarkEnd w:id="76"/>
      <w:bookmarkEnd w:id="77"/>
      <w:bookmarkEnd w:id="78"/>
    </w:p>
    <w:p w14:paraId="557768AA" w14:textId="77777777" w:rsidR="00AF15B7" w:rsidRDefault="00AF15B7" w:rsidP="00AF15B7">
      <w:pPr>
        <w:ind w:firstLine="480"/>
      </w:pPr>
      <w:r>
        <w:rPr>
          <w:rFonts w:hint="eastAsia"/>
        </w:rPr>
        <w:t>本项目的服务器主要使用</w:t>
      </w:r>
      <w:r>
        <w:rPr>
          <w:rFonts w:hint="eastAsia"/>
        </w:rPr>
        <w:t>WebSockect</w:t>
      </w:r>
      <w:r>
        <w:rPr>
          <w:rFonts w:hint="eastAsia"/>
        </w:rPr>
        <w:t>协议通信，并部署在云服务器</w:t>
      </w:r>
      <w:r>
        <w:rPr>
          <w:rFonts w:hint="eastAsia"/>
        </w:rPr>
        <w:t>Linux</w:t>
      </w:r>
      <w:r>
        <w:rPr>
          <w:rFonts w:hint="eastAsia"/>
        </w:rPr>
        <w:t>系统的发行版</w:t>
      </w:r>
      <w:r>
        <w:rPr>
          <w:rFonts w:hint="eastAsia"/>
        </w:rPr>
        <w:t>ubuntu</w:t>
      </w:r>
      <w:r>
        <w:rPr>
          <w:rFonts w:hint="eastAsia"/>
        </w:rPr>
        <w:t>系统服务器版本上，与互联网连接并开放端口提供客户端连接。服务器所有用的网络编程技术是</w:t>
      </w:r>
      <w:r>
        <w:rPr>
          <w:rFonts w:hint="eastAsia"/>
        </w:rPr>
        <w:t>Linux</w:t>
      </w:r>
      <w:r>
        <w:rPr>
          <w:rFonts w:hint="eastAsia"/>
        </w:rPr>
        <w:t>操作系统提供</w:t>
      </w:r>
      <w:r>
        <w:rPr>
          <w:rFonts w:hint="eastAsia"/>
        </w:rPr>
        <w:t>IO</w:t>
      </w:r>
      <w:r>
        <w:rPr>
          <w:rFonts w:hint="eastAsia"/>
        </w:rPr>
        <w:t>复用技术</w:t>
      </w:r>
      <w:r>
        <w:rPr>
          <w:rFonts w:hint="eastAsia"/>
        </w:rPr>
        <w:t>epoll</w:t>
      </w:r>
      <w:r>
        <w:rPr>
          <w:rFonts w:hint="eastAsia"/>
        </w:rPr>
        <w:t>。</w:t>
      </w:r>
    </w:p>
    <w:p w14:paraId="60F72244" w14:textId="77777777" w:rsidR="00AF15B7" w:rsidRDefault="00AF15B7" w:rsidP="00AF15B7">
      <w:pPr>
        <w:ind w:firstLine="480"/>
      </w:pPr>
      <w:r>
        <w:rPr>
          <w:rFonts w:hint="eastAsia"/>
        </w:rPr>
        <w:lastRenderedPageBreak/>
        <w:t>epoll</w:t>
      </w:r>
      <w:r>
        <w:rPr>
          <w:rFonts w:hint="eastAsia"/>
        </w:rPr>
        <w:t>是</w:t>
      </w:r>
      <w:r>
        <w:rPr>
          <w:rFonts w:hint="eastAsia"/>
        </w:rPr>
        <w:t>Linux</w:t>
      </w:r>
      <w:r>
        <w:rPr>
          <w:rFonts w:hint="eastAsia"/>
        </w:rPr>
        <w:t>内核为处理大批量文件描述符而作为</w:t>
      </w:r>
      <w:r>
        <w:rPr>
          <w:rFonts w:hint="eastAsia"/>
        </w:rPr>
        <w:t>select</w:t>
      </w:r>
      <w:r>
        <w:rPr>
          <w:rFonts w:hint="eastAsia"/>
        </w:rPr>
        <w:t>和</w:t>
      </w:r>
      <w:r>
        <w:rPr>
          <w:rFonts w:hint="eastAsia"/>
        </w:rPr>
        <w:t>poll</w:t>
      </w:r>
      <w:r>
        <w:rPr>
          <w:rFonts w:hint="eastAsia"/>
        </w:rPr>
        <w:t>的改进版本，它能显著提高程序在大量并发连接中只有少量活跃连接时的网络性能，主要用于解决网络</w:t>
      </w:r>
      <w:r>
        <w:rPr>
          <w:rFonts w:hint="eastAsia"/>
        </w:rPr>
        <w:t>IO</w:t>
      </w:r>
      <w:r>
        <w:rPr>
          <w:rFonts w:hint="eastAsia"/>
        </w:rPr>
        <w:t>编程中频繁操作系统提供的</w:t>
      </w:r>
      <w:r>
        <w:rPr>
          <w:rFonts w:hint="eastAsia"/>
        </w:rPr>
        <w:t>select/poll</w:t>
      </w:r>
      <w:r>
        <w:rPr>
          <w:rFonts w:hint="eastAsia"/>
        </w:rPr>
        <w:t>函数受文件描述符限制而无法满足高性能的情况。因为</w:t>
      </w:r>
      <w:r>
        <w:rPr>
          <w:rFonts w:hint="eastAsia"/>
        </w:rPr>
        <w:t>epoll</w:t>
      </w:r>
      <w:r>
        <w:rPr>
          <w:rFonts w:hint="eastAsia"/>
        </w:rPr>
        <w:t>中得到系统的事件支持，当连接无事件被记录在连接池中的</w:t>
      </w:r>
      <w:r>
        <w:rPr>
          <w:rFonts w:hint="eastAsia"/>
        </w:rPr>
        <w:t>sock</w:t>
      </w:r>
      <w:r>
        <w:rPr>
          <w:rFonts w:hint="eastAsia"/>
        </w:rPr>
        <w:t>并不会被加入到轮询容器中，只有触发了事件的连接才会进入轮询，避免了</w:t>
      </w:r>
      <w:r>
        <w:rPr>
          <w:rFonts w:hint="eastAsia"/>
        </w:rPr>
        <w:t>select/poll</w:t>
      </w:r>
      <w:r>
        <w:rPr>
          <w:rFonts w:hint="eastAsia"/>
        </w:rPr>
        <w:t>中无事件</w:t>
      </w:r>
      <w:r>
        <w:rPr>
          <w:rFonts w:hint="eastAsia"/>
        </w:rPr>
        <w:t>sock</w:t>
      </w:r>
      <w:r>
        <w:rPr>
          <w:rFonts w:hint="eastAsia"/>
        </w:rPr>
        <w:t>依旧进入轮询导致连接数增多会严重增加</w:t>
      </w:r>
      <w:r>
        <w:rPr>
          <w:rFonts w:hint="eastAsia"/>
        </w:rPr>
        <w:t>IO</w:t>
      </w:r>
      <w:r>
        <w:rPr>
          <w:rFonts w:hint="eastAsia"/>
        </w:rPr>
        <w:t>轮询时间，最后服务器因为轮询时间过长而导致新连接丢失或者任务超时的问题。</w:t>
      </w:r>
    </w:p>
    <w:p w14:paraId="03EA62BF" w14:textId="77777777" w:rsidR="00AF15B7" w:rsidRDefault="00AF15B7" w:rsidP="00AF15B7">
      <w:pPr>
        <w:ind w:firstLine="480"/>
      </w:pPr>
      <w:r>
        <w:rPr>
          <w:rFonts w:hint="eastAsia"/>
        </w:rPr>
        <w:t>其中</w:t>
      </w:r>
      <w:r>
        <w:rPr>
          <w:rFonts w:hint="eastAsia"/>
        </w:rPr>
        <w:t>epoll</w:t>
      </w:r>
      <w:r>
        <w:rPr>
          <w:rFonts w:hint="eastAsia"/>
        </w:rPr>
        <w:t>接口提出的主要特点是，在一个进程中可以监听大量的文件描述符，而不会出现调用</w:t>
      </w:r>
      <w:r>
        <w:rPr>
          <w:rFonts w:hint="eastAsia"/>
        </w:rPr>
        <w:t>select</w:t>
      </w:r>
      <w:r>
        <w:rPr>
          <w:rFonts w:hint="eastAsia"/>
        </w:rPr>
        <w:t>或</w:t>
      </w:r>
      <w:r>
        <w:rPr>
          <w:rFonts w:hint="eastAsia"/>
        </w:rPr>
        <w:t>poll</w:t>
      </w:r>
      <w:r>
        <w:rPr>
          <w:rFonts w:hint="eastAsia"/>
        </w:rPr>
        <w:t>的最大描述符值的限制，一般</w:t>
      </w:r>
      <w:r>
        <w:rPr>
          <w:rFonts w:hint="eastAsia"/>
        </w:rPr>
        <w:t>select</w:t>
      </w:r>
      <w:r>
        <w:rPr>
          <w:rFonts w:hint="eastAsia"/>
        </w:rPr>
        <w:t>或</w:t>
      </w:r>
      <w:r>
        <w:rPr>
          <w:rFonts w:hint="eastAsia"/>
        </w:rPr>
        <w:t>poll</w:t>
      </w:r>
      <w:r>
        <w:rPr>
          <w:rFonts w:hint="eastAsia"/>
        </w:rPr>
        <w:t>的最大限制最佳数是</w:t>
      </w:r>
      <w:r>
        <w:rPr>
          <w:rFonts w:hint="eastAsia"/>
        </w:rPr>
        <w:t>1</w:t>
      </w:r>
      <w:r>
        <w:t>024</w:t>
      </w:r>
      <w:r>
        <w:rPr>
          <w:rFonts w:hint="eastAsia"/>
        </w:rPr>
        <w:t>个</w:t>
      </w:r>
      <w:r>
        <w:rPr>
          <w:rFonts w:hint="eastAsia"/>
        </w:rPr>
        <w:t>sock</w:t>
      </w:r>
      <w:r>
        <w:rPr>
          <w:rFonts w:hint="eastAsia"/>
        </w:rPr>
        <w:t>，而且</w:t>
      </w:r>
      <w:r>
        <w:rPr>
          <w:rFonts w:hint="eastAsia"/>
        </w:rPr>
        <w:t>epoll</w:t>
      </w:r>
      <w:r>
        <w:rPr>
          <w:rFonts w:hint="eastAsia"/>
        </w:rPr>
        <w:t>也支持高效地进行添加，修改和删除文件描述符的操作。</w:t>
      </w:r>
    </w:p>
    <w:p w14:paraId="51DAFD45" w14:textId="77777777" w:rsidR="00AF15B7" w:rsidRDefault="00AF15B7" w:rsidP="00AF15B7">
      <w:pPr>
        <w:ind w:firstLine="480"/>
      </w:pPr>
      <w:r>
        <w:rPr>
          <w:rFonts w:hint="eastAsia"/>
        </w:rPr>
        <w:t>epoll</w:t>
      </w:r>
      <w:r>
        <w:rPr>
          <w:rFonts w:hint="eastAsia"/>
        </w:rPr>
        <w:t>的内部维护一个</w:t>
      </w:r>
      <w:r>
        <w:rPr>
          <w:rFonts w:hint="eastAsia"/>
        </w:rPr>
        <w:t>epoll</w:t>
      </w:r>
      <w:r>
        <w:rPr>
          <w:rFonts w:hint="eastAsia"/>
        </w:rPr>
        <w:t>的实例的文件描述符的变更信息并触发事件</w:t>
      </w:r>
      <w:r>
        <w:rPr>
          <w:rFonts w:hint="eastAsia"/>
        </w:rPr>
        <w:t>, epoll</w:t>
      </w:r>
      <w:r>
        <w:rPr>
          <w:rFonts w:hint="eastAsia"/>
        </w:rPr>
        <w:t>提供了</w:t>
      </w:r>
      <w:r w:rsidRPr="00B07C18">
        <w:rPr>
          <w:rFonts w:hint="eastAsia"/>
        </w:rPr>
        <w:t>水平触发</w:t>
      </w:r>
      <w:r>
        <w:rPr>
          <w:rFonts w:hint="eastAsia"/>
        </w:rPr>
        <w:t>模式和</w:t>
      </w:r>
      <w:r w:rsidRPr="00B07C18">
        <w:rPr>
          <w:rFonts w:hint="eastAsia"/>
        </w:rPr>
        <w:t>边缘触发</w:t>
      </w:r>
      <w:r>
        <w:rPr>
          <w:rFonts w:hint="eastAsia"/>
        </w:rPr>
        <w:t>模式，当数据量巨大时采用边缘触发提高</w:t>
      </w:r>
      <w:r>
        <w:rPr>
          <w:rFonts w:hint="eastAsia"/>
        </w:rPr>
        <w:t>IO</w:t>
      </w:r>
      <w:r>
        <w:rPr>
          <w:rFonts w:hint="eastAsia"/>
        </w:rPr>
        <w:t>性能，从而提供了更好的控制。当检测到文件描述符有数据变更时，</w:t>
      </w:r>
      <w:r>
        <w:rPr>
          <w:rFonts w:hint="eastAsia"/>
        </w:rPr>
        <w:t>epoll</w:t>
      </w:r>
      <w:r>
        <w:rPr>
          <w:rFonts w:hint="eastAsia"/>
        </w:rPr>
        <w:t>会以事件的形式通知应用程序。</w:t>
      </w:r>
    </w:p>
    <w:p w14:paraId="59332FA2" w14:textId="4FAD2A76" w:rsidR="00AF15B7" w:rsidRDefault="00AF15B7" w:rsidP="00AF15B7">
      <w:pPr>
        <w:ind w:firstLine="480"/>
      </w:pPr>
      <w:r>
        <w:rPr>
          <w:rFonts w:hint="eastAsia"/>
        </w:rPr>
        <w:t>IO</w:t>
      </w:r>
      <w:r>
        <w:rPr>
          <w:rFonts w:hint="eastAsia"/>
        </w:rPr>
        <w:t>复用在网络编程中非常重要，依靠单线程连接处理以及少量线程池就可以处理大量的高并发连接与数据交换，减少系统的线程开销就是变相提高系统资源的可用性。</w:t>
      </w:r>
    </w:p>
    <w:p w14:paraId="4142CE87" w14:textId="2AE996B5" w:rsidR="00AF15B7" w:rsidRDefault="00AF15B7" w:rsidP="003F14A4">
      <w:pPr>
        <w:pStyle w:val="2"/>
      </w:pPr>
      <w:bookmarkStart w:id="79" w:name="_Toc131520157"/>
      <w:bookmarkStart w:id="80" w:name="_Toc131520579"/>
      <w:bookmarkStart w:id="81" w:name="_Toc131521097"/>
      <w:bookmarkStart w:id="82" w:name="_Toc131521287"/>
      <w:bookmarkStart w:id="83" w:name="_Toc131522056"/>
      <w:r>
        <w:rPr>
          <w:rFonts w:hint="eastAsia"/>
        </w:rPr>
        <w:t>数据库分析与使用</w:t>
      </w:r>
      <w:bookmarkEnd w:id="79"/>
      <w:bookmarkEnd w:id="80"/>
      <w:bookmarkEnd w:id="81"/>
      <w:bookmarkEnd w:id="82"/>
      <w:bookmarkEnd w:id="83"/>
    </w:p>
    <w:p w14:paraId="0189F0A5" w14:textId="1FFDCE63" w:rsidR="00AF15B7" w:rsidRDefault="00AF15B7" w:rsidP="00AF15B7">
      <w:pPr>
        <w:ind w:firstLine="480"/>
      </w:pPr>
      <w:r>
        <w:rPr>
          <w:rFonts w:hint="eastAsia"/>
        </w:rPr>
        <w:t>服务器上除了不可忽视的</w:t>
      </w:r>
      <w:r>
        <w:rPr>
          <w:rFonts w:hint="eastAsia"/>
        </w:rPr>
        <w:t>IO</w:t>
      </w:r>
      <w:r>
        <w:rPr>
          <w:rFonts w:hint="eastAsia"/>
        </w:rPr>
        <w:t>复用技术之外，数据库的使用也尤为重要。服务器上的数据库用于存放用户信息，而用户信息量会随着时间的推移而累加，虽然该项目的数据量相对较少，但如果采用文件的方式存放并频繁的对数据进行增删查改的话，结果在文件操作上必然是服务器性能的瓶颈，而数据库对数据得操作速度则避免了这个问题。该项目采用了</w:t>
      </w:r>
      <w:r>
        <w:rPr>
          <w:rFonts w:hint="eastAsia"/>
        </w:rPr>
        <w:t>SQList</w:t>
      </w:r>
      <w:r>
        <w:t>3</w:t>
      </w:r>
      <w:r>
        <w:rPr>
          <w:rFonts w:hint="eastAsia"/>
        </w:rPr>
        <w:t>的轻量级数据库，数据库拥有轻量级的，无服务器连接的轻量级可携带等优点。</w:t>
      </w:r>
      <w:r>
        <w:rPr>
          <w:rFonts w:hint="eastAsia"/>
        </w:rPr>
        <w:t>SQList</w:t>
      </w:r>
      <w:r>
        <w:t>3</w:t>
      </w:r>
      <w:r>
        <w:rPr>
          <w:rFonts w:hint="eastAsia"/>
        </w:rPr>
        <w:t>支持标准的</w:t>
      </w:r>
      <w:r>
        <w:rPr>
          <w:rFonts w:hint="eastAsia"/>
        </w:rPr>
        <w:t>SQL</w:t>
      </w:r>
      <w:r>
        <w:rPr>
          <w:rFonts w:hint="eastAsia"/>
        </w:rPr>
        <w:t>语言，采用无数据类型，</w:t>
      </w:r>
      <w:r w:rsidRPr="005F7F9B">
        <w:rPr>
          <w:rFonts w:hint="eastAsia"/>
        </w:rPr>
        <w:t>所以可以保存任何类型的数据</w:t>
      </w:r>
      <w:r>
        <w:rPr>
          <w:rFonts w:hint="eastAsia"/>
        </w:rPr>
        <w:t>，支持标准数结构类型，而且是无配置的，只生成一个</w:t>
      </w:r>
      <w:r>
        <w:rPr>
          <w:rFonts w:hint="eastAsia"/>
        </w:rPr>
        <w:t>.</w:t>
      </w:r>
      <w:r>
        <w:t>db</w:t>
      </w:r>
      <w:r>
        <w:rPr>
          <w:rFonts w:hint="eastAsia"/>
        </w:rPr>
        <w:t>的数据库文件，将该文件带到哪里，哪里就是数</w:t>
      </w:r>
      <w:r>
        <w:rPr>
          <w:rFonts w:hint="eastAsia"/>
        </w:rPr>
        <w:lastRenderedPageBreak/>
        <w:t>据库。其便携性可以在多地、不同设备开发而不用考虑数据库数据迁移问题，是轻量级项目的最优选择。</w:t>
      </w:r>
    </w:p>
    <w:p w14:paraId="3FB9ADB8" w14:textId="77777777" w:rsidR="003F14A4" w:rsidRDefault="003F14A4" w:rsidP="003F14A4">
      <w:pPr>
        <w:pStyle w:val="2"/>
        <w:numPr>
          <w:ilvl w:val="1"/>
          <w:numId w:val="4"/>
        </w:numPr>
      </w:pPr>
      <w:bookmarkStart w:id="84" w:name="_Toc131520158"/>
      <w:bookmarkStart w:id="85" w:name="_Toc131520580"/>
      <w:bookmarkStart w:id="86" w:name="_Toc131521098"/>
      <w:bookmarkStart w:id="87" w:name="_Toc131521288"/>
      <w:bookmarkStart w:id="88" w:name="_Toc131522057"/>
      <w:r>
        <w:rPr>
          <w:rFonts w:hint="eastAsia"/>
        </w:rPr>
        <w:t>网络开源库</w:t>
      </w:r>
      <w:bookmarkEnd w:id="84"/>
      <w:bookmarkEnd w:id="85"/>
      <w:bookmarkEnd w:id="86"/>
      <w:bookmarkEnd w:id="87"/>
      <w:bookmarkEnd w:id="88"/>
    </w:p>
    <w:p w14:paraId="514A53D8" w14:textId="77777777" w:rsidR="003F14A4" w:rsidRDefault="003F14A4" w:rsidP="003F14A4">
      <w:pPr>
        <w:ind w:firstLine="480"/>
      </w:pPr>
      <w:r>
        <w:rPr>
          <w:rFonts w:hint="eastAsia"/>
        </w:rPr>
        <w:t>建立通信连接时固然可以直接使用</w:t>
      </w:r>
      <w:r>
        <w:rPr>
          <w:rFonts w:hint="eastAsia"/>
        </w:rPr>
        <w:t>C</w:t>
      </w:r>
      <w:r>
        <w:rPr>
          <w:rFonts w:hint="eastAsia"/>
        </w:rPr>
        <w:t>库的</w:t>
      </w:r>
      <w:r>
        <w:rPr>
          <w:rFonts w:hint="eastAsia"/>
        </w:rPr>
        <w:t>sockect(</w:t>
      </w:r>
      <w:r>
        <w:t>)</w:t>
      </w:r>
      <w:r>
        <w:rPr>
          <w:rFonts w:hint="eastAsia"/>
        </w:rPr>
        <w:t>函数</w:t>
      </w:r>
      <w:r>
        <w:rPr>
          <w:rFonts w:hint="eastAsia"/>
        </w:rPr>
        <w:t>API</w:t>
      </w:r>
      <w:r>
        <w:rPr>
          <w:rFonts w:hint="eastAsia"/>
        </w:rPr>
        <w:t>，不过在实际开发中都会采用网络库，或者重新编写一个网络库，绝不会单纯的使用</w:t>
      </w:r>
      <w:r>
        <w:rPr>
          <w:rFonts w:hint="eastAsia"/>
        </w:rPr>
        <w:t>sockect</w:t>
      </w:r>
      <w:r>
        <w:rPr>
          <w:rFonts w:hint="eastAsia"/>
        </w:rPr>
        <w:t>套接字，因为该函数是提供了最基础的数据交发送功能。其中网络编程中存在的几大问题，</w:t>
      </w:r>
      <w:r>
        <w:rPr>
          <w:rFonts w:hint="eastAsia"/>
        </w:rPr>
        <w:t>TCP</w:t>
      </w:r>
      <w:r>
        <w:rPr>
          <w:rFonts w:hint="eastAsia"/>
        </w:rPr>
        <w:t>粘包问题，非常常见，因为是</w:t>
      </w:r>
      <w:r>
        <w:rPr>
          <w:rFonts w:hint="eastAsia"/>
        </w:rPr>
        <w:t>TCP</w:t>
      </w:r>
      <w:r>
        <w:rPr>
          <w:rFonts w:hint="eastAsia"/>
        </w:rPr>
        <w:t>是面向流字节传输的；</w:t>
      </w:r>
      <w:r>
        <w:rPr>
          <w:rFonts w:hint="eastAsia"/>
        </w:rPr>
        <w:t>UDP</w:t>
      </w:r>
      <w:r>
        <w:rPr>
          <w:rFonts w:hint="eastAsia"/>
        </w:rPr>
        <w:t>的报文丢失问题，使用</w:t>
      </w:r>
      <w:r>
        <w:rPr>
          <w:rFonts w:hint="eastAsia"/>
        </w:rPr>
        <w:t>UDP</w:t>
      </w:r>
      <w:r>
        <w:rPr>
          <w:rFonts w:hint="eastAsia"/>
        </w:rPr>
        <w:t>是必须在应用层实现可靠的重发策略；</w:t>
      </w:r>
      <w:r>
        <w:rPr>
          <w:rFonts w:hint="eastAsia"/>
        </w:rPr>
        <w:t>TCP</w:t>
      </w:r>
      <w:r>
        <w:rPr>
          <w:rFonts w:hint="eastAsia"/>
        </w:rPr>
        <w:t>的长连接问题，虽然</w:t>
      </w:r>
      <w:r>
        <w:rPr>
          <w:rFonts w:hint="eastAsia"/>
        </w:rPr>
        <w:t>TCP</w:t>
      </w:r>
      <w:r>
        <w:rPr>
          <w:rFonts w:hint="eastAsia"/>
        </w:rPr>
        <w:t>底层已经存在保活设置，不过要是由于硬件设备的突然中断所导致的连接断开则不反馈，所以应有层需要实现自己的心跳来处理意外断开；流量控制问题，虽然</w:t>
      </w:r>
      <w:r>
        <w:rPr>
          <w:rFonts w:hint="eastAsia"/>
        </w:rPr>
        <w:t>TCP</w:t>
      </w:r>
      <w:r>
        <w:rPr>
          <w:rFonts w:hint="eastAsia"/>
        </w:rPr>
        <w:t>提供来滑动窗口来做拥塞控制，但是确是基于路由器交换的，如果如果是上层应用的不当操作所造成的</w:t>
      </w:r>
      <w:r>
        <w:rPr>
          <w:rFonts w:hint="eastAsia"/>
        </w:rPr>
        <w:t>TCP</w:t>
      </w:r>
      <w:r>
        <w:rPr>
          <w:rFonts w:hint="eastAsia"/>
        </w:rPr>
        <w:t>数据压栈会影响其他进程的无法发送数据，所以要对数据发送的速度做限制，以避免应用层的数据大量发送，达到流量控制的目的；断线重连问题</w:t>
      </w:r>
      <w:r>
        <w:rPr>
          <w:rFonts w:hint="eastAsia"/>
        </w:rPr>
        <w:t>,</w:t>
      </w:r>
      <w:r>
        <w:t>TCP</w:t>
      </w:r>
      <w:r>
        <w:rPr>
          <w:rFonts w:hint="eastAsia"/>
        </w:rPr>
        <w:t>是一个长连接的协议，但是网络却不是永远都这么好，当网络发生错误导致</w:t>
      </w:r>
      <w:r>
        <w:rPr>
          <w:rFonts w:hint="eastAsia"/>
        </w:rPr>
        <w:t>TCP</w:t>
      </w:r>
      <w:r>
        <w:rPr>
          <w:rFonts w:hint="eastAsia"/>
        </w:rPr>
        <w:t>套接字断开时应用层应该考虑</w:t>
      </w:r>
      <w:r>
        <w:rPr>
          <w:rFonts w:hint="eastAsia"/>
        </w:rPr>
        <w:t>TCP</w:t>
      </w:r>
      <w:r>
        <w:rPr>
          <w:rFonts w:hint="eastAsia"/>
        </w:rPr>
        <w:t>的重新连接以达到用户友好的目的；通信加密问题，</w:t>
      </w:r>
      <w:r>
        <w:rPr>
          <w:rFonts w:hint="eastAsia"/>
        </w:rPr>
        <w:t>TCP</w:t>
      </w:r>
      <w:r>
        <w:rPr>
          <w:rFonts w:hint="eastAsia"/>
        </w:rPr>
        <w:t>采用的是明文传输，在数据安全性上未留下余地，导致重要信息被轻易获取，所以在互联网中传输数据时安全性不得不好好考虑一番；大小端问题，由于硬件的不统一，在内存的硬件存放上存在大端、小端两种不同的内存数据正反拜访顺序，它们的数据在内存中按字节端相反，如果没有对大小端进行处理则会读取到与预期不符的数据；多线程顺序问题，在客户端中发送消息通常只有单线程发送与接收，但在服务器上由于到同时处理多个</w:t>
      </w:r>
      <w:r>
        <w:rPr>
          <w:rFonts w:hint="eastAsia"/>
        </w:rPr>
        <w:t>sock</w:t>
      </w:r>
      <w:r>
        <w:rPr>
          <w:rFonts w:hint="eastAsia"/>
        </w:rPr>
        <w:t>连接的数据，所有都会提前生成线程池等待数据处理，而多线程在发送或者接收时可能会因为时间并发，如果读取的返回时间不一致会导致先读的后返回，从而导致获取的内容顺序错乱。串包问题，这个问题是由原本发送请求的连接因为网络原因断开之后其原本的</w:t>
      </w:r>
      <w:r>
        <w:rPr>
          <w:rFonts w:hint="eastAsia"/>
        </w:rPr>
        <w:t>sock</w:t>
      </w:r>
      <w:r>
        <w:rPr>
          <w:rFonts w:hint="eastAsia"/>
        </w:rPr>
        <w:t>被新连接的数据占用，而服务器接收到请求并进行反馈时却将反馈内容返送到了新连接的</w:t>
      </w:r>
      <w:r>
        <w:rPr>
          <w:rFonts w:hint="eastAsia"/>
        </w:rPr>
        <w:t>sock</w:t>
      </w:r>
      <w:r>
        <w:rPr>
          <w:rFonts w:hint="eastAsia"/>
        </w:rPr>
        <w:t>上，导致断线重连的</w:t>
      </w:r>
      <w:r>
        <w:rPr>
          <w:rFonts w:hint="eastAsia"/>
        </w:rPr>
        <w:t>sock</w:t>
      </w:r>
      <w:r>
        <w:rPr>
          <w:rFonts w:hint="eastAsia"/>
        </w:rPr>
        <w:t>未能接收到反馈包，而服务器也错误的将包发送到其他</w:t>
      </w:r>
      <w:r>
        <w:rPr>
          <w:rFonts w:hint="eastAsia"/>
        </w:rPr>
        <w:t>sock</w:t>
      </w:r>
      <w:r>
        <w:rPr>
          <w:rFonts w:hint="eastAsia"/>
        </w:rPr>
        <w:t>的错误。</w:t>
      </w:r>
    </w:p>
    <w:p w14:paraId="2B7F63CE" w14:textId="77777777" w:rsidR="003F14A4" w:rsidRDefault="003F14A4" w:rsidP="003F14A4">
      <w:pPr>
        <w:ind w:firstLine="480"/>
      </w:pPr>
      <w:r>
        <w:rPr>
          <w:rFonts w:hint="eastAsia"/>
        </w:rPr>
        <w:lastRenderedPageBreak/>
        <w:t>认识到上述网络编程可能存在的问题之后，选择一个合适网络库将可以避免错误发生的同时减少开发时间，减轻了网络编程的可靠负担。在几大热门</w:t>
      </w:r>
      <w:r>
        <w:rPr>
          <w:rFonts w:hint="eastAsia"/>
        </w:rPr>
        <w:t>libevent</w:t>
      </w:r>
      <w:r>
        <w:rPr>
          <w:rFonts w:hint="eastAsia"/>
        </w:rPr>
        <w:t>、</w:t>
      </w:r>
      <w:r>
        <w:rPr>
          <w:rFonts w:hint="eastAsia"/>
        </w:rPr>
        <w:t>libev</w:t>
      </w:r>
      <w:r>
        <w:rPr>
          <w:rFonts w:hint="eastAsia"/>
        </w:rPr>
        <w:t>、</w:t>
      </w:r>
      <w:r>
        <w:rPr>
          <w:rFonts w:hint="eastAsia"/>
        </w:rPr>
        <w:t>libuv</w:t>
      </w:r>
      <w:r>
        <w:rPr>
          <w:rFonts w:hint="eastAsia"/>
        </w:rPr>
        <w:t>、</w:t>
      </w:r>
      <w:r>
        <w:rPr>
          <w:rFonts w:hint="eastAsia"/>
        </w:rPr>
        <w:t>libhv</w:t>
      </w:r>
      <w:r>
        <w:rPr>
          <w:rFonts w:hint="eastAsia"/>
        </w:rPr>
        <w:t>网络库中，选择了</w:t>
      </w:r>
      <w:r>
        <w:rPr>
          <w:rFonts w:hint="eastAsia"/>
        </w:rPr>
        <w:t>libhv</w:t>
      </w:r>
      <w:r>
        <w:rPr>
          <w:rFonts w:hint="eastAsia"/>
        </w:rPr>
        <w:t>网络库作为本次项目的网络通信开发。</w:t>
      </w:r>
      <w:r>
        <w:rPr>
          <w:rFonts w:hint="eastAsia"/>
        </w:rPr>
        <w:t>libhv</w:t>
      </w:r>
      <w:r>
        <w:rPr>
          <w:rFonts w:hint="eastAsia"/>
        </w:rPr>
        <w:t>库是近几年才兴起的网络库，因为其简单易用，且提供</w:t>
      </w:r>
      <w:r>
        <w:rPr>
          <w:rFonts w:hint="eastAsia"/>
        </w:rPr>
        <w:t>C++</w:t>
      </w:r>
      <w:r>
        <w:rPr>
          <w:rFonts w:hint="eastAsia"/>
        </w:rPr>
        <w:t>接口；提供</w:t>
      </w:r>
      <w:bookmarkStart w:id="89" w:name="OLE_LINK1"/>
      <w:r>
        <w:rPr>
          <w:rFonts w:hint="eastAsia"/>
        </w:rPr>
        <w:t>SSL/</w:t>
      </w:r>
      <w:r>
        <w:t>TLS</w:t>
      </w:r>
      <w:bookmarkEnd w:id="89"/>
      <w:r>
        <w:rPr>
          <w:rFonts w:hint="eastAsia"/>
        </w:rPr>
        <w:t>的加密通信增加安全性；提供心跳、重连、线程安全等编程接口；提供装包、拆包模式；提供</w:t>
      </w:r>
      <w:r>
        <w:rPr>
          <w:rFonts w:hint="eastAsia"/>
        </w:rPr>
        <w:t>HTTP</w:t>
      </w:r>
      <w:r>
        <w:rPr>
          <w:rFonts w:hint="eastAsia"/>
        </w:rPr>
        <w:t>和</w:t>
      </w:r>
      <w:r>
        <w:rPr>
          <w:rFonts w:hint="eastAsia"/>
        </w:rPr>
        <w:t>WebSocket</w:t>
      </w:r>
      <w:r>
        <w:rPr>
          <w:rFonts w:hint="eastAsia"/>
        </w:rPr>
        <w:t>协议支持；提供</w:t>
      </w:r>
      <w:r>
        <w:rPr>
          <w:rFonts w:hint="eastAsia"/>
        </w:rPr>
        <w:t>Linux</w:t>
      </w:r>
      <w:r>
        <w:rPr>
          <w:rFonts w:hint="eastAsia"/>
        </w:rPr>
        <w:t>、</w:t>
      </w:r>
      <w:r>
        <w:rPr>
          <w:rFonts w:hint="eastAsia"/>
        </w:rPr>
        <w:t>Wi</w:t>
      </w:r>
      <w:r>
        <w:t>dows</w:t>
      </w:r>
      <w:r>
        <w:rPr>
          <w:rFonts w:hint="eastAsia"/>
        </w:rPr>
        <w:t>、</w:t>
      </w:r>
      <w:r>
        <w:rPr>
          <w:rFonts w:hint="eastAsia"/>
        </w:rPr>
        <w:t>MacOS</w:t>
      </w:r>
      <w:r>
        <w:rPr>
          <w:rFonts w:hint="eastAsia"/>
        </w:rPr>
        <w:t>、</w:t>
      </w:r>
      <w:r>
        <w:rPr>
          <w:rFonts w:hint="eastAsia"/>
        </w:rPr>
        <w:t>Android</w:t>
      </w:r>
      <w:r>
        <w:rPr>
          <w:rFonts w:hint="eastAsia"/>
        </w:rPr>
        <w:t>、</w:t>
      </w:r>
      <w:r>
        <w:rPr>
          <w:rFonts w:hint="eastAsia"/>
        </w:rPr>
        <w:t>iOS</w:t>
      </w:r>
      <w:r>
        <w:rPr>
          <w:rFonts w:hint="eastAsia"/>
        </w:rPr>
        <w:t>等常见操作系统的跨平台支持；提供</w:t>
      </w:r>
      <w:r>
        <w:rPr>
          <w:rFonts w:hint="eastAsia"/>
        </w:rPr>
        <w:t>IO</w:t>
      </w:r>
      <w:r>
        <w:rPr>
          <w:rFonts w:hint="eastAsia"/>
        </w:rPr>
        <w:t>复用事件循环等众多优点，使得在</w:t>
      </w:r>
      <w:r>
        <w:rPr>
          <w:rFonts w:hint="eastAsia"/>
        </w:rPr>
        <w:t>Github</w:t>
      </w:r>
      <w:r>
        <w:rPr>
          <w:rFonts w:hint="eastAsia"/>
        </w:rPr>
        <w:t>开源社区上拥有越来越多的使用者和维护者。</w:t>
      </w:r>
    </w:p>
    <w:p w14:paraId="66E37984" w14:textId="77777777" w:rsidR="003F14A4" w:rsidRPr="003F14A4" w:rsidRDefault="003F14A4" w:rsidP="00AF15B7">
      <w:pPr>
        <w:ind w:firstLine="480"/>
      </w:pPr>
    </w:p>
    <w:p w14:paraId="31C8386F" w14:textId="77777777" w:rsidR="00AF15B7" w:rsidRDefault="00AF15B7" w:rsidP="003F14A4">
      <w:pPr>
        <w:pStyle w:val="2"/>
      </w:pPr>
      <w:bookmarkStart w:id="90" w:name="_Toc131520159"/>
      <w:bookmarkStart w:id="91" w:name="_Toc131520581"/>
      <w:bookmarkStart w:id="92" w:name="_Toc131521099"/>
      <w:bookmarkStart w:id="93" w:name="_Toc131521289"/>
      <w:bookmarkStart w:id="94" w:name="_Toc131522058"/>
      <w:r>
        <w:rPr>
          <w:rFonts w:hint="eastAsia"/>
        </w:rPr>
        <w:t>开发环境以及工具</w:t>
      </w:r>
      <w:bookmarkEnd w:id="90"/>
      <w:bookmarkEnd w:id="91"/>
      <w:bookmarkEnd w:id="92"/>
      <w:bookmarkEnd w:id="93"/>
      <w:bookmarkEnd w:id="94"/>
    </w:p>
    <w:p w14:paraId="34066881" w14:textId="77777777" w:rsidR="00A611CA" w:rsidRDefault="00AF15B7" w:rsidP="00AF15B7">
      <w:pPr>
        <w:ind w:firstLine="480"/>
      </w:pPr>
      <w:r>
        <w:rPr>
          <w:rFonts w:hint="eastAsia"/>
        </w:rPr>
        <w:t>随着</w:t>
      </w:r>
      <w:r>
        <w:rPr>
          <w:rFonts w:hint="eastAsia"/>
        </w:rPr>
        <w:t>Linux</w:t>
      </w:r>
      <w:r>
        <w:rPr>
          <w:rFonts w:hint="eastAsia"/>
        </w:rPr>
        <w:t>系统的桌面版本盛行，一度让</w:t>
      </w:r>
      <w:r>
        <w:rPr>
          <w:rFonts w:hint="eastAsia"/>
        </w:rPr>
        <w:t>Linux</w:t>
      </w:r>
      <w:r>
        <w:rPr>
          <w:rFonts w:hint="eastAsia"/>
        </w:rPr>
        <w:t>这个居身于服务器幕后的操作系统逐步成为了普通计算机使用者的其他操作系统选择，而不再是开发者的工具。本项目的开发环境在</w:t>
      </w:r>
      <w:r>
        <w:rPr>
          <w:rFonts w:hint="eastAsia"/>
        </w:rPr>
        <w:t>Linux</w:t>
      </w:r>
      <w:r>
        <w:rPr>
          <w:rFonts w:hint="eastAsia"/>
        </w:rPr>
        <w:t>发行版</w:t>
      </w:r>
      <w:r>
        <w:rPr>
          <w:rFonts w:hint="eastAsia"/>
        </w:rPr>
        <w:t>Ubuntu</w:t>
      </w:r>
      <w:r>
        <w:t xml:space="preserve"> 22</w:t>
      </w:r>
      <w:r>
        <w:rPr>
          <w:rFonts w:hint="eastAsia"/>
        </w:rPr>
        <w:t>.</w:t>
      </w:r>
      <w:r>
        <w:t>02</w:t>
      </w:r>
      <w:r>
        <w:rPr>
          <w:rFonts w:hint="eastAsia"/>
        </w:rPr>
        <w:t>桌面版本</w:t>
      </w:r>
      <w:r w:rsidR="00A611CA">
        <w:rPr>
          <w:rFonts w:hint="eastAsia"/>
        </w:rPr>
        <w:t>。</w:t>
      </w:r>
    </w:p>
    <w:p w14:paraId="1D1149D8" w14:textId="6699C423" w:rsidR="00A611CA" w:rsidRDefault="00AF15B7" w:rsidP="00AF15B7">
      <w:pPr>
        <w:ind w:firstLine="480"/>
      </w:pPr>
      <w:r>
        <w:rPr>
          <w:rFonts w:hint="eastAsia"/>
        </w:rPr>
        <w:t>客户端桌面开发工具使用了</w:t>
      </w:r>
      <w:r>
        <w:rPr>
          <w:rFonts w:hint="eastAsia"/>
        </w:rPr>
        <w:t>Qt</w:t>
      </w:r>
      <w:r>
        <w:rPr>
          <w:rFonts w:hint="eastAsia"/>
        </w:rPr>
        <w:t>的</w:t>
      </w:r>
      <w:r>
        <w:rPr>
          <w:rFonts w:hint="eastAsia"/>
        </w:rPr>
        <w:t>QtCreator</w:t>
      </w:r>
      <w:r>
        <w:rPr>
          <w:rFonts w:hint="eastAsia"/>
        </w:rPr>
        <w:t>编辑器，这个编辑器为开发</w:t>
      </w:r>
      <w:r>
        <w:rPr>
          <w:rFonts w:hint="eastAsia"/>
        </w:rPr>
        <w:t>Qt</w:t>
      </w:r>
      <w:r>
        <w:rPr>
          <w:rFonts w:hint="eastAsia"/>
        </w:rPr>
        <w:t>程序专用，对于</w:t>
      </w:r>
      <w:r>
        <w:rPr>
          <w:rFonts w:hint="eastAsia"/>
        </w:rPr>
        <w:t>Qt</w:t>
      </w:r>
      <w:r>
        <w:rPr>
          <w:rFonts w:hint="eastAsia"/>
        </w:rPr>
        <w:t>程序的开发十分便捷，且支持</w:t>
      </w:r>
      <w:r>
        <w:rPr>
          <w:rFonts w:hint="eastAsia"/>
        </w:rPr>
        <w:t>q</w:t>
      </w:r>
      <w:r>
        <w:t xml:space="preserve">make </w:t>
      </w:r>
      <w:r>
        <w:rPr>
          <w:rFonts w:hint="eastAsia"/>
        </w:rPr>
        <w:t>+</w:t>
      </w:r>
      <w:r>
        <w:t xml:space="preserve"> </w:t>
      </w:r>
      <w:r>
        <w:rPr>
          <w:rFonts w:hint="eastAsia"/>
        </w:rPr>
        <w:t>g++</w:t>
      </w:r>
      <w:r>
        <w:rPr>
          <w:rFonts w:hint="eastAsia"/>
        </w:rPr>
        <w:t>一键编译，可以快速编译、调试，十分便捷。</w:t>
      </w:r>
    </w:p>
    <w:p w14:paraId="02E76F82" w14:textId="1314B684" w:rsidR="00AF15B7" w:rsidRDefault="00A611CA" w:rsidP="00AF15B7">
      <w:pPr>
        <w:ind w:firstLine="480"/>
      </w:pPr>
      <w:r>
        <w:rPr>
          <w:rFonts w:hint="eastAsia"/>
        </w:rPr>
        <w:t>服务器开发则采用</w:t>
      </w:r>
      <w:r>
        <w:rPr>
          <w:rFonts w:hint="eastAsia"/>
        </w:rPr>
        <w:t>VSCode</w:t>
      </w:r>
      <w:r>
        <w:rPr>
          <w:rFonts w:hint="eastAsia"/>
        </w:rPr>
        <w:t>开发工具，因为该编辑器可以下载大量插件，扩展性极强，其中的</w:t>
      </w:r>
      <w:r>
        <w:rPr>
          <w:rFonts w:hint="eastAsia"/>
        </w:rPr>
        <w:t>R</w:t>
      </w:r>
      <w:r w:rsidRPr="00A611CA">
        <w:t xml:space="preserve">emote </w:t>
      </w:r>
      <w:r>
        <w:rPr>
          <w:rFonts w:hint="eastAsia"/>
        </w:rPr>
        <w:t>D</w:t>
      </w:r>
      <w:r w:rsidRPr="00A611CA">
        <w:t>evelopment</w:t>
      </w:r>
      <w:r>
        <w:rPr>
          <w:rFonts w:hint="eastAsia"/>
        </w:rPr>
        <w:t>插件用于本地连接远程服务器，可以将实现</w:t>
      </w:r>
      <w:r>
        <w:rPr>
          <w:rFonts w:hint="eastAsia"/>
        </w:rPr>
        <w:t>ssh</w:t>
      </w:r>
      <w:r>
        <w:rPr>
          <w:rFonts w:hint="eastAsia"/>
        </w:rPr>
        <w:t>连接的远程开发。</w:t>
      </w:r>
      <w:r>
        <w:rPr>
          <w:rFonts w:hint="eastAsia"/>
        </w:rPr>
        <w:t>ssh</w:t>
      </w:r>
      <w:r>
        <w:rPr>
          <w:rFonts w:hint="eastAsia"/>
        </w:rPr>
        <w:t>可以同步远程的文件以及文件夹到本地，在本地修改之后又同步到远程服务器，而且编辑器提供的代码高亮与补全等功能在远程环境下依旧有效，可实现快速远程开发，对于需要远程开发的开发者来说</w:t>
      </w:r>
      <w:r>
        <w:rPr>
          <w:rFonts w:hint="eastAsia"/>
        </w:rPr>
        <w:t>VSCode</w:t>
      </w:r>
      <w:r>
        <w:rPr>
          <w:rFonts w:hint="eastAsia"/>
        </w:rPr>
        <w:t>十分便捷。</w:t>
      </w:r>
    </w:p>
    <w:p w14:paraId="1CAAB335" w14:textId="5BA9B625" w:rsidR="00421FEF" w:rsidRDefault="00421FEF" w:rsidP="00AF15B7">
      <w:pPr>
        <w:ind w:firstLine="480"/>
      </w:pPr>
    </w:p>
    <w:p w14:paraId="502BF876" w14:textId="77777777" w:rsidR="00421FEF" w:rsidRDefault="00421FEF" w:rsidP="00AF15B7">
      <w:pPr>
        <w:ind w:firstLine="480"/>
        <w:sectPr w:rsidR="00421FEF" w:rsidSect="0061522B">
          <w:pgSz w:w="11906" w:h="16838"/>
          <w:pgMar w:top="1440" w:right="1800" w:bottom="1440" w:left="1800" w:header="851" w:footer="992" w:gutter="0"/>
          <w:cols w:space="425"/>
          <w:docGrid w:type="lines" w:linePitch="312"/>
        </w:sectPr>
      </w:pPr>
    </w:p>
    <w:p w14:paraId="048B905D" w14:textId="452E73C1" w:rsidR="003646A3" w:rsidRDefault="00567228" w:rsidP="00AD3E10">
      <w:pPr>
        <w:pStyle w:val="1"/>
        <w:spacing w:before="156" w:after="156"/>
        <w:ind w:firstLine="482"/>
      </w:pPr>
      <w:bookmarkStart w:id="95" w:name="_Toc131520160"/>
      <w:bookmarkStart w:id="96" w:name="_Toc131520582"/>
      <w:bookmarkStart w:id="97" w:name="_Toc131521100"/>
      <w:bookmarkStart w:id="98" w:name="_Toc131521290"/>
      <w:bookmarkStart w:id="99" w:name="_Toc131522059"/>
      <w:r>
        <w:rPr>
          <w:rFonts w:hint="eastAsia"/>
        </w:rPr>
        <w:lastRenderedPageBreak/>
        <w:t>跨平台</w:t>
      </w:r>
      <w:r w:rsidR="00F5443D">
        <w:rPr>
          <w:rFonts w:hint="eastAsia"/>
        </w:rPr>
        <w:t>软件设计</w:t>
      </w:r>
      <w:bookmarkEnd w:id="95"/>
      <w:bookmarkEnd w:id="96"/>
      <w:bookmarkEnd w:id="97"/>
      <w:bookmarkEnd w:id="98"/>
      <w:bookmarkEnd w:id="99"/>
    </w:p>
    <w:p w14:paraId="221B7DD2" w14:textId="0B577ED6" w:rsidR="005A37B9" w:rsidRDefault="005A37B9" w:rsidP="003F14A4">
      <w:pPr>
        <w:pStyle w:val="2"/>
      </w:pPr>
      <w:bookmarkStart w:id="100" w:name="_Toc131520161"/>
      <w:bookmarkStart w:id="101" w:name="_Toc131520583"/>
      <w:bookmarkStart w:id="102" w:name="_Toc131521101"/>
      <w:bookmarkStart w:id="103" w:name="_Toc131521291"/>
      <w:bookmarkStart w:id="104" w:name="_Toc131522060"/>
      <w:r>
        <w:rPr>
          <w:rFonts w:hint="eastAsia"/>
        </w:rPr>
        <w:t>跨平台问题</w:t>
      </w:r>
      <w:bookmarkEnd w:id="100"/>
      <w:bookmarkEnd w:id="101"/>
      <w:bookmarkEnd w:id="102"/>
      <w:bookmarkEnd w:id="103"/>
      <w:bookmarkEnd w:id="104"/>
    </w:p>
    <w:p w14:paraId="2D75FEA7" w14:textId="0571BA70" w:rsidR="00113630" w:rsidRDefault="00113630" w:rsidP="00113630">
      <w:pPr>
        <w:ind w:firstLine="480"/>
      </w:pPr>
      <w:r>
        <w:rPr>
          <w:rFonts w:hint="eastAsia"/>
        </w:rPr>
        <w:t>由于</w:t>
      </w:r>
      <w:r>
        <w:rPr>
          <w:rFonts w:hint="eastAsia"/>
        </w:rPr>
        <w:t>Linux</w:t>
      </w:r>
      <w:r>
        <w:rPr>
          <w:rFonts w:hint="eastAsia"/>
        </w:rPr>
        <w:t>桌面版操作系统开始发光，目前大多数软件都开始做跨平台兼容，让一份代码可以在多个操作系统上编译并运行，由于本次开发使用的是</w:t>
      </w:r>
      <w:r>
        <w:rPr>
          <w:rFonts w:hint="eastAsia"/>
        </w:rPr>
        <w:t>C++</w:t>
      </w:r>
      <w:r>
        <w:rPr>
          <w:rFonts w:hint="eastAsia"/>
        </w:rPr>
        <w:t>这种较为底层的编程语言，其语言本身并不像</w:t>
      </w:r>
      <w:r>
        <w:rPr>
          <w:rFonts w:hint="eastAsia"/>
        </w:rPr>
        <w:t>Java</w:t>
      </w:r>
      <w:r>
        <w:rPr>
          <w:rFonts w:hint="eastAsia"/>
        </w:rPr>
        <w:t>语法那样带有挂平台属性，所以需要开发者手动编写跨平台代码。跨平台代码主要分为两种，一种是操作系统</w:t>
      </w:r>
      <w:r>
        <w:rPr>
          <w:rFonts w:hint="eastAsia"/>
        </w:rPr>
        <w:t>API</w:t>
      </w:r>
      <w:r>
        <w:rPr>
          <w:rFonts w:hint="eastAsia"/>
        </w:rPr>
        <w:t>的跨平台，另一种是数据类型的跨平台操作。不过在本次开发中使用</w:t>
      </w:r>
      <w:r>
        <w:rPr>
          <w:rFonts w:hint="eastAsia"/>
        </w:rPr>
        <w:t>C</w:t>
      </w:r>
      <w:r>
        <w:rPr>
          <w:rFonts w:hint="eastAsia"/>
        </w:rPr>
        <w:t>语言</w:t>
      </w:r>
      <w:r>
        <w:rPr>
          <w:rFonts w:hint="eastAsia"/>
        </w:rPr>
        <w:t>API</w:t>
      </w:r>
      <w:r>
        <w:rPr>
          <w:rFonts w:hint="eastAsia"/>
        </w:rPr>
        <w:t>与</w:t>
      </w:r>
      <w:r>
        <w:rPr>
          <w:rFonts w:hint="eastAsia"/>
        </w:rPr>
        <w:t>Qt</w:t>
      </w:r>
      <w:r>
        <w:rPr>
          <w:rFonts w:hint="eastAsia"/>
        </w:rPr>
        <w:t>库可以解决大部分跨平台问题。</w:t>
      </w:r>
    </w:p>
    <w:p w14:paraId="10F5434A" w14:textId="7F2065D9" w:rsidR="005E6C32" w:rsidRDefault="005E6C32" w:rsidP="003F14A4">
      <w:pPr>
        <w:pStyle w:val="2"/>
      </w:pPr>
      <w:bookmarkStart w:id="105" w:name="_Toc131520162"/>
      <w:bookmarkStart w:id="106" w:name="_Toc131520584"/>
      <w:bookmarkStart w:id="107" w:name="_Toc131521102"/>
      <w:bookmarkStart w:id="108" w:name="_Toc131521292"/>
      <w:bookmarkStart w:id="109" w:name="_Toc131522061"/>
      <w:r w:rsidRPr="005E6C32">
        <w:t>操作系统API跨平台</w:t>
      </w:r>
      <w:bookmarkEnd w:id="105"/>
      <w:bookmarkEnd w:id="106"/>
      <w:bookmarkEnd w:id="107"/>
      <w:bookmarkEnd w:id="108"/>
      <w:bookmarkEnd w:id="109"/>
    </w:p>
    <w:p w14:paraId="6C7C9CFA" w14:textId="77777777" w:rsidR="00393497" w:rsidRPr="009D1EE0" w:rsidRDefault="00393497" w:rsidP="00393497">
      <w:pPr>
        <w:ind w:firstLine="480"/>
        <w:rPr>
          <w:rFonts w:ascii="宋体" w:hAnsi="宋体"/>
        </w:rPr>
      </w:pPr>
      <w:r w:rsidRPr="009D1EE0">
        <w:rPr>
          <w:rFonts w:ascii="宋体" w:hAnsi="宋体" w:hint="eastAsia"/>
        </w:rPr>
        <w:t>操作系统API跨平台代码演示：</w:t>
      </w:r>
      <w:r w:rsidRPr="009D1EE0">
        <w:rPr>
          <w:rFonts w:ascii="宋体" w:hAnsi="宋体"/>
        </w:rPr>
        <w:t>socket</w:t>
      </w:r>
      <w:r w:rsidRPr="009D1EE0">
        <w:rPr>
          <w:rFonts w:ascii="宋体" w:hAnsi="宋体" w:hint="eastAsia"/>
        </w:rPr>
        <w:t>函数的跨平台编写</w:t>
      </w:r>
    </w:p>
    <w:p w14:paraId="039F243A" w14:textId="77777777" w:rsidR="00393497" w:rsidRPr="009D1EE0" w:rsidRDefault="00393497" w:rsidP="00393497">
      <w:pPr>
        <w:ind w:firstLine="480"/>
        <w:rPr>
          <w:rFonts w:ascii="宋体" w:hAnsi="宋体"/>
        </w:rPr>
      </w:pPr>
      <w:r w:rsidRPr="009D1EE0">
        <w:rPr>
          <w:rFonts w:ascii="宋体" w:hAnsi="宋体" w:hint="eastAsia"/>
        </w:rPr>
        <w:t>Linux下</w:t>
      </w:r>
      <w:r w:rsidRPr="009D1EE0">
        <w:rPr>
          <w:rFonts w:ascii="宋体" w:hAnsi="宋体"/>
        </w:rPr>
        <w:t>socket</w:t>
      </w:r>
      <w:r w:rsidRPr="009D1EE0">
        <w:rPr>
          <w:rFonts w:ascii="宋体" w:hAnsi="宋体" w:hint="eastAsia"/>
        </w:rPr>
        <w:t>函数原型：</w:t>
      </w:r>
    </w:p>
    <w:p w14:paraId="0B3D6CDC" w14:textId="77777777" w:rsidR="00393497" w:rsidRPr="009D1EE0" w:rsidRDefault="00393497" w:rsidP="00393497">
      <w:pPr>
        <w:ind w:left="420" w:firstLine="480"/>
        <w:rPr>
          <w:rFonts w:ascii="宋体" w:hAnsi="宋体"/>
        </w:rPr>
      </w:pPr>
      <w:r w:rsidRPr="009D1EE0">
        <w:rPr>
          <w:rFonts w:ascii="宋体" w:hAnsi="宋体"/>
        </w:rPr>
        <w:t>int socket(int domain, int type, int protocol);</w:t>
      </w:r>
    </w:p>
    <w:p w14:paraId="4E85F8B5" w14:textId="77777777" w:rsidR="00393497" w:rsidRPr="009D1EE0" w:rsidRDefault="00393497" w:rsidP="00393497">
      <w:pPr>
        <w:ind w:firstLineChars="95" w:firstLine="228"/>
        <w:rPr>
          <w:rFonts w:ascii="宋体" w:hAnsi="宋体"/>
        </w:rPr>
      </w:pPr>
      <w:r w:rsidRPr="009D1EE0">
        <w:rPr>
          <w:rFonts w:ascii="宋体" w:hAnsi="宋体" w:hint="eastAsia"/>
        </w:rPr>
        <w:t>win</w:t>
      </w:r>
      <w:r w:rsidRPr="009D1EE0">
        <w:rPr>
          <w:rFonts w:ascii="宋体" w:hAnsi="宋体"/>
        </w:rPr>
        <w:t>32</w:t>
      </w:r>
      <w:r w:rsidRPr="009D1EE0">
        <w:rPr>
          <w:rFonts w:ascii="宋体" w:hAnsi="宋体" w:hint="eastAsia"/>
        </w:rPr>
        <w:t>下的</w:t>
      </w:r>
      <w:r w:rsidRPr="009D1EE0">
        <w:rPr>
          <w:rFonts w:ascii="宋体" w:hAnsi="宋体"/>
        </w:rPr>
        <w:t>socket</w:t>
      </w:r>
      <w:r w:rsidRPr="009D1EE0">
        <w:rPr>
          <w:rFonts w:ascii="宋体" w:hAnsi="宋体" w:hint="eastAsia"/>
        </w:rPr>
        <w:t>函数原型：</w:t>
      </w:r>
    </w:p>
    <w:p w14:paraId="04A307DB" w14:textId="77777777" w:rsidR="00393497" w:rsidRPr="009D1EE0" w:rsidRDefault="00393497" w:rsidP="00393497">
      <w:pPr>
        <w:ind w:left="420" w:firstLine="480"/>
        <w:rPr>
          <w:rFonts w:ascii="宋体" w:hAnsi="宋体"/>
        </w:rPr>
      </w:pPr>
      <w:r w:rsidRPr="009D1EE0">
        <w:rPr>
          <w:rFonts w:ascii="宋体" w:hAnsi="宋体"/>
        </w:rPr>
        <w:t>SOCKET WSAAPI socket(int af, int type,int protocol );</w:t>
      </w:r>
    </w:p>
    <w:p w14:paraId="7D7116B3" w14:textId="77777777" w:rsidR="00393497" w:rsidRDefault="00393497" w:rsidP="00393497">
      <w:pPr>
        <w:ind w:firstLineChars="95" w:firstLine="228"/>
        <w:rPr>
          <w:rFonts w:ascii="宋体" w:hAnsi="宋体"/>
        </w:rPr>
      </w:pPr>
      <w:r w:rsidRPr="009D1EE0">
        <w:rPr>
          <w:rFonts w:ascii="宋体" w:hAnsi="宋体" w:hint="eastAsia"/>
        </w:rPr>
        <w:t>定义一个跨平台的</w:t>
      </w:r>
      <w:r w:rsidRPr="009D1EE0">
        <w:rPr>
          <w:rFonts w:ascii="宋体" w:hAnsi="宋体"/>
        </w:rPr>
        <w:t>socket_c</w:t>
      </w:r>
      <w:r w:rsidRPr="009D1EE0">
        <w:rPr>
          <w:rFonts w:ascii="宋体" w:hAnsi="宋体" w:hint="eastAsia"/>
        </w:rPr>
        <w:t>函数，由该函数完成不同跨平台调用</w:t>
      </w:r>
      <w:r>
        <w:rPr>
          <w:rFonts w:ascii="宋体" w:hAnsi="宋体" w:hint="eastAsia"/>
        </w:rPr>
        <w:t>。</w:t>
      </w:r>
    </w:p>
    <w:p w14:paraId="161D8E3C" w14:textId="770A1C19" w:rsidR="00421FEF" w:rsidRPr="009D1EE0" w:rsidRDefault="00421FEF" w:rsidP="00421FEF">
      <w:pPr>
        <w:ind w:firstLineChars="0" w:firstLine="0"/>
        <w:rPr>
          <w:rFonts w:ascii="宋体" w:hAnsi="宋体"/>
        </w:rPr>
      </w:pPr>
      <w:r w:rsidRPr="00421FEF">
        <w:rPr>
          <w:rFonts w:ascii="宋体" w:hAnsi="宋体"/>
          <w:noProof/>
        </w:rPr>
        <w:lastRenderedPageBreak/>
        <mc:AlternateContent>
          <mc:Choice Requires="wps">
            <w:drawing>
              <wp:inline distT="0" distB="0" distL="0" distR="0" wp14:anchorId="6BE6F2AE" wp14:editId="1087EC92">
                <wp:extent cx="5244465" cy="1404620"/>
                <wp:effectExtent l="0" t="0" r="13335" b="13970"/>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44465" cy="1404620"/>
                        </a:xfrm>
                        <a:prstGeom prst="rect">
                          <a:avLst/>
                        </a:prstGeom>
                        <a:solidFill>
                          <a:srgbClr val="FFFFFF"/>
                        </a:solidFill>
                        <a:ln w="9525">
                          <a:solidFill>
                            <a:srgbClr val="000000"/>
                          </a:solidFill>
                          <a:miter lim="800000"/>
                          <a:headEnd/>
                          <a:tailEnd/>
                        </a:ln>
                      </wps:spPr>
                      <wps:txbx>
                        <w:txbxContent>
                          <w:p w14:paraId="02F45250" w14:textId="498B5EAD" w:rsidR="00421FEF" w:rsidRPr="009D1EE0" w:rsidRDefault="00421FEF" w:rsidP="00421FEF">
                            <w:pPr>
                              <w:ind w:firstLineChars="95" w:firstLine="228"/>
                              <w:rPr>
                                <w:rFonts w:ascii="宋体" w:hAnsi="宋体"/>
                              </w:rPr>
                            </w:pPr>
                            <w:r w:rsidRPr="009D1EE0">
                              <w:rPr>
                                <w:rFonts w:ascii="宋体" w:hAnsi="宋体" w:hint="eastAsia"/>
                              </w:rPr>
                              <w:t>跨平台函数原型：</w:t>
                            </w:r>
                          </w:p>
                          <w:p w14:paraId="72067D75" w14:textId="77777777" w:rsidR="00421FEF" w:rsidRPr="009D1EE0" w:rsidRDefault="00421FEF" w:rsidP="00421FEF">
                            <w:pPr>
                              <w:ind w:left="420" w:firstLine="480"/>
                              <w:rPr>
                                <w:rFonts w:ascii="宋体" w:hAnsi="宋体"/>
                              </w:rPr>
                            </w:pPr>
                            <w:r w:rsidRPr="009D1EE0">
                              <w:rPr>
                                <w:rFonts w:ascii="宋体" w:hAnsi="宋体"/>
                              </w:rPr>
                              <w:t>int socket_c(int domain, int type, int protocol);</w:t>
                            </w:r>
                          </w:p>
                          <w:p w14:paraId="7E07ECC3" w14:textId="42671840" w:rsidR="00421FEF" w:rsidRPr="009D1EE0" w:rsidRDefault="00421FEF" w:rsidP="00421FEF">
                            <w:pPr>
                              <w:ind w:firstLineChars="95" w:firstLine="228"/>
                              <w:rPr>
                                <w:rFonts w:ascii="宋体" w:hAnsi="宋体"/>
                              </w:rPr>
                            </w:pPr>
                            <w:r w:rsidRPr="009D1EE0">
                              <w:rPr>
                                <w:rFonts w:ascii="宋体" w:hAnsi="宋体" w:hint="eastAsia"/>
                              </w:rPr>
                              <w:t>/</w:t>
                            </w:r>
                            <w:r w:rsidRPr="009D1EE0">
                              <w:rPr>
                                <w:rFonts w:ascii="宋体" w:hAnsi="宋体"/>
                              </w:rPr>
                              <w:t>/</w:t>
                            </w:r>
                            <w:r w:rsidRPr="009D1EE0">
                              <w:rPr>
                                <w:rFonts w:ascii="宋体" w:hAnsi="宋体" w:hint="eastAsia"/>
                              </w:rPr>
                              <w:t>==</w:t>
                            </w:r>
                            <w:r w:rsidR="00AE0084">
                              <w:rPr>
                                <w:rFonts w:ascii="宋体" w:hAnsi="宋体"/>
                              </w:rPr>
                              <w:t>实现</w:t>
                            </w:r>
                            <w:r w:rsidRPr="009D1EE0">
                              <w:rPr>
                                <w:rFonts w:ascii="宋体" w:hAnsi="宋体" w:hint="eastAsia"/>
                              </w:rPr>
                              <w:t>代码段==</w:t>
                            </w:r>
                          </w:p>
                          <w:p w14:paraId="1112DDF8" w14:textId="77777777" w:rsidR="00421FEF" w:rsidRPr="009D1EE0" w:rsidRDefault="00421FEF" w:rsidP="00421FEF">
                            <w:pPr>
                              <w:ind w:left="420" w:firstLine="480"/>
                              <w:rPr>
                                <w:rFonts w:ascii="宋体" w:hAnsi="宋体"/>
                              </w:rPr>
                            </w:pPr>
                            <w:r w:rsidRPr="009D1EE0">
                              <w:rPr>
                                <w:rFonts w:ascii="宋体" w:hAnsi="宋体"/>
                              </w:rPr>
                              <w:t>int socket_c(int domain, int type, int protocol)</w:t>
                            </w:r>
                          </w:p>
                          <w:p w14:paraId="1BDA2094" w14:textId="77777777" w:rsidR="00421FEF" w:rsidRPr="009D1EE0" w:rsidRDefault="00421FEF" w:rsidP="00421FEF">
                            <w:pPr>
                              <w:ind w:left="420" w:firstLine="480"/>
                              <w:rPr>
                                <w:rFonts w:ascii="宋体" w:hAnsi="宋体"/>
                              </w:rPr>
                            </w:pPr>
                            <w:r w:rsidRPr="009D1EE0">
                              <w:rPr>
                                <w:rFonts w:ascii="宋体" w:hAnsi="宋体" w:hint="eastAsia"/>
                              </w:rPr>
                              <w:t>{</w:t>
                            </w:r>
                          </w:p>
                          <w:p w14:paraId="1A208B0F" w14:textId="16DE2590" w:rsidR="00421FEF" w:rsidRDefault="00421FEF" w:rsidP="00421FEF">
                            <w:pPr>
                              <w:ind w:left="630" w:firstLine="480"/>
                              <w:rPr>
                                <w:rFonts w:ascii="宋体" w:hAnsi="宋体"/>
                              </w:rPr>
                            </w:pPr>
                            <w:r w:rsidRPr="009D1EE0">
                              <w:rPr>
                                <w:rFonts w:ascii="宋体" w:hAnsi="宋体"/>
                              </w:rPr>
                              <w:t xml:space="preserve">#ifdef _WIN32_ </w:t>
                            </w:r>
                            <w:r w:rsidR="00D26C24">
                              <w:rPr>
                                <w:rFonts w:ascii="宋体" w:hAnsi="宋体"/>
                              </w:rPr>
                              <w:t xml:space="preserve">  </w:t>
                            </w:r>
                            <w:r w:rsidRPr="009D1EE0">
                              <w:rPr>
                                <w:rFonts w:ascii="宋体" w:hAnsi="宋体" w:hint="eastAsia"/>
                              </w:rPr>
                              <w:t>/</w:t>
                            </w:r>
                            <w:r w:rsidRPr="009D1EE0">
                              <w:rPr>
                                <w:rFonts w:ascii="宋体" w:hAnsi="宋体"/>
                              </w:rPr>
                              <w:t>/</w:t>
                            </w:r>
                            <w:r w:rsidRPr="009D1EE0">
                              <w:rPr>
                                <w:rFonts w:ascii="宋体" w:hAnsi="宋体" w:hint="eastAsia"/>
                              </w:rPr>
                              <w:t>win</w:t>
                            </w:r>
                            <w:r w:rsidRPr="009D1EE0">
                              <w:rPr>
                                <w:rFonts w:ascii="宋体" w:hAnsi="宋体"/>
                              </w:rPr>
                              <w:t>32</w:t>
                            </w:r>
                            <w:r w:rsidRPr="009D1EE0">
                              <w:rPr>
                                <w:rFonts w:ascii="宋体" w:hAnsi="宋体" w:hint="eastAsia"/>
                              </w:rPr>
                              <w:t>平台代码实现</w:t>
                            </w:r>
                          </w:p>
                          <w:p w14:paraId="59FF5DE1" w14:textId="62A521F6" w:rsidR="00053B8B" w:rsidRDefault="00053B8B" w:rsidP="00053B8B">
                            <w:pPr>
                              <w:ind w:left="1260" w:firstLineChars="175" w:firstLine="420"/>
                              <w:rPr>
                                <w:rFonts w:ascii="宋体" w:hAnsi="宋体"/>
                              </w:rPr>
                            </w:pPr>
                            <w:r w:rsidRPr="00053B8B">
                              <w:rPr>
                                <w:rFonts w:ascii="宋体" w:hAnsi="宋体"/>
                              </w:rPr>
                              <w:t xml:space="preserve">SOCKET </w:t>
                            </w:r>
                            <w:r>
                              <w:rPr>
                                <w:rFonts w:ascii="宋体" w:hAnsi="宋体"/>
                              </w:rPr>
                              <w:t>tm =</w:t>
                            </w:r>
                            <w:r w:rsidRPr="009D1EE0">
                              <w:rPr>
                                <w:rFonts w:ascii="宋体" w:hAnsi="宋体"/>
                              </w:rPr>
                              <w:t xml:space="preserve"> </w:t>
                            </w:r>
                            <w:r w:rsidR="007C62C5">
                              <w:rPr>
                                <w:rFonts w:ascii="宋体" w:hAnsi="宋体"/>
                              </w:rPr>
                              <w:t>s</w:t>
                            </w:r>
                            <w:r w:rsidRPr="009D1EE0">
                              <w:rPr>
                                <w:rFonts w:ascii="宋体" w:hAnsi="宋体"/>
                              </w:rPr>
                              <w:t>ocket(domain, type,</w:t>
                            </w:r>
                            <w:r w:rsidRPr="00D211DD">
                              <w:rPr>
                                <w:rFonts w:ascii="宋体" w:hAnsi="宋体"/>
                              </w:rPr>
                              <w:t xml:space="preserve"> </w:t>
                            </w:r>
                            <w:r w:rsidRPr="009D1EE0">
                              <w:rPr>
                                <w:rFonts w:ascii="宋体" w:hAnsi="宋体"/>
                              </w:rPr>
                              <w:t>protocol);</w:t>
                            </w:r>
                          </w:p>
                          <w:p w14:paraId="34C17015" w14:textId="2A43C515" w:rsidR="00053B8B" w:rsidRPr="00053B8B" w:rsidRDefault="00053B8B" w:rsidP="00053B8B">
                            <w:pPr>
                              <w:ind w:left="1260" w:firstLineChars="175" w:firstLine="420"/>
                              <w:rPr>
                                <w:rFonts w:ascii="宋体" w:hAnsi="宋体"/>
                              </w:rPr>
                            </w:pPr>
                            <w:r>
                              <w:rPr>
                                <w:rFonts w:ascii="宋体" w:hAnsi="宋体"/>
                              </w:rPr>
                              <w:t>i</w:t>
                            </w:r>
                            <w:r w:rsidRPr="00053B8B">
                              <w:rPr>
                                <w:rFonts w:ascii="宋体" w:hAnsi="宋体"/>
                              </w:rPr>
                              <w:t>f(tm != INVALID_SOCKET) return 1;</w:t>
                            </w:r>
                          </w:p>
                          <w:p w14:paraId="7BF5AC51" w14:textId="7F55C0F5" w:rsidR="00053B8B" w:rsidRPr="00053B8B" w:rsidRDefault="00053B8B" w:rsidP="00053B8B">
                            <w:pPr>
                              <w:ind w:left="1260" w:firstLineChars="175" w:firstLine="420"/>
                              <w:rPr>
                                <w:rFonts w:ascii="宋体" w:hAnsi="宋体"/>
                              </w:rPr>
                            </w:pPr>
                            <w:r>
                              <w:rPr>
                                <w:rFonts w:ascii="宋体" w:hAnsi="宋体"/>
                              </w:rPr>
                              <w:t>e</w:t>
                            </w:r>
                            <w:r w:rsidRPr="00053B8B">
                              <w:rPr>
                                <w:rFonts w:ascii="宋体" w:hAnsi="宋体"/>
                              </w:rPr>
                              <w:t>lse return WSAGetLastError();</w:t>
                            </w:r>
                          </w:p>
                          <w:p w14:paraId="6A0EFC3A" w14:textId="77777777" w:rsidR="00421FEF" w:rsidRPr="009D1EE0" w:rsidRDefault="00421FEF" w:rsidP="00421FEF">
                            <w:pPr>
                              <w:ind w:leftChars="300" w:left="720" w:firstLine="480"/>
                              <w:rPr>
                                <w:rFonts w:ascii="宋体" w:hAnsi="宋体"/>
                              </w:rPr>
                            </w:pPr>
                            <w:r w:rsidRPr="009D1EE0">
                              <w:rPr>
                                <w:rFonts w:ascii="宋体" w:hAnsi="宋体"/>
                              </w:rPr>
                              <w:t>#endif</w:t>
                            </w:r>
                          </w:p>
                          <w:p w14:paraId="5BEF3C5F" w14:textId="2F44E9A5" w:rsidR="00421FEF" w:rsidRPr="009D1EE0" w:rsidRDefault="00421FEF" w:rsidP="00421FEF">
                            <w:pPr>
                              <w:ind w:leftChars="300" w:left="720" w:firstLine="480"/>
                              <w:rPr>
                                <w:rFonts w:ascii="宋体" w:hAnsi="宋体"/>
                              </w:rPr>
                            </w:pPr>
                            <w:r w:rsidRPr="009D1EE0">
                              <w:rPr>
                                <w:rFonts w:ascii="宋体" w:hAnsi="宋体"/>
                              </w:rPr>
                              <w:t xml:space="preserve">#ifdef _LINUX_ </w:t>
                            </w:r>
                            <w:r w:rsidR="00D26C24">
                              <w:rPr>
                                <w:rFonts w:ascii="宋体" w:hAnsi="宋体"/>
                              </w:rPr>
                              <w:t xml:space="preserve"> </w:t>
                            </w:r>
                            <w:r w:rsidRPr="009D1EE0">
                              <w:rPr>
                                <w:rFonts w:ascii="宋体" w:hAnsi="宋体" w:hint="eastAsia"/>
                              </w:rPr>
                              <w:t>/</w:t>
                            </w:r>
                            <w:r w:rsidRPr="009D1EE0">
                              <w:rPr>
                                <w:rFonts w:ascii="宋体" w:hAnsi="宋体"/>
                              </w:rPr>
                              <w:t>/</w:t>
                            </w:r>
                            <w:r w:rsidRPr="009D1EE0">
                              <w:rPr>
                                <w:rFonts w:ascii="宋体" w:hAnsi="宋体" w:hint="eastAsia"/>
                              </w:rPr>
                              <w:t>Linux平台代码实现</w:t>
                            </w:r>
                          </w:p>
                          <w:p w14:paraId="3AE24E2F" w14:textId="77777777" w:rsidR="00053B8B" w:rsidRPr="009D1EE0" w:rsidRDefault="00053B8B" w:rsidP="00053B8B">
                            <w:pPr>
                              <w:ind w:left="1260" w:firstLine="480"/>
                              <w:rPr>
                                <w:rFonts w:ascii="宋体" w:hAnsi="宋体"/>
                              </w:rPr>
                            </w:pPr>
                            <w:r w:rsidRPr="009D1EE0">
                              <w:rPr>
                                <w:rFonts w:ascii="宋体" w:hAnsi="宋体"/>
                              </w:rPr>
                              <w:t>return socket(domain, type, protocol);</w:t>
                            </w:r>
                          </w:p>
                          <w:p w14:paraId="0ED56026" w14:textId="77777777" w:rsidR="00421FEF" w:rsidRPr="009D1EE0" w:rsidRDefault="00421FEF" w:rsidP="00421FEF">
                            <w:pPr>
                              <w:ind w:leftChars="300" w:left="720" w:firstLine="480"/>
                              <w:rPr>
                                <w:rFonts w:ascii="宋体" w:hAnsi="宋体"/>
                              </w:rPr>
                            </w:pPr>
                            <w:r w:rsidRPr="009D1EE0">
                              <w:rPr>
                                <w:rFonts w:ascii="宋体" w:hAnsi="宋体"/>
                              </w:rPr>
                              <w:t>#endif</w:t>
                            </w:r>
                          </w:p>
                          <w:p w14:paraId="2AD65B89" w14:textId="77777777" w:rsidR="00421FEF" w:rsidRPr="009D1EE0" w:rsidRDefault="00421FEF" w:rsidP="00421FEF">
                            <w:pPr>
                              <w:ind w:left="420" w:firstLine="480"/>
                              <w:rPr>
                                <w:rFonts w:ascii="宋体" w:hAnsi="宋体"/>
                              </w:rPr>
                            </w:pPr>
                            <w:r w:rsidRPr="009D1EE0">
                              <w:rPr>
                                <w:rFonts w:ascii="宋体" w:hAnsi="宋体"/>
                              </w:rPr>
                              <w:t>}</w:t>
                            </w:r>
                          </w:p>
                          <w:p w14:paraId="7C82666A" w14:textId="6A851C52" w:rsidR="00421FEF" w:rsidRDefault="00421FEF" w:rsidP="00421FEF">
                            <w:pPr>
                              <w:ind w:firstLineChars="95" w:firstLine="228"/>
                              <w:rPr>
                                <w:rFonts w:ascii="宋体" w:hAnsi="宋体"/>
                              </w:rPr>
                            </w:pPr>
                            <w:r w:rsidRPr="009D1EE0">
                              <w:rPr>
                                <w:rFonts w:ascii="宋体" w:hAnsi="宋体" w:hint="eastAsia"/>
                              </w:rPr>
                              <w:t>/</w:t>
                            </w:r>
                            <w:r w:rsidRPr="009D1EE0">
                              <w:rPr>
                                <w:rFonts w:ascii="宋体" w:hAnsi="宋体"/>
                              </w:rPr>
                              <w:t>/</w:t>
                            </w:r>
                            <w:r w:rsidRPr="009D1EE0">
                              <w:rPr>
                                <w:rFonts w:ascii="宋体" w:hAnsi="宋体" w:hint="eastAsia"/>
                              </w:rPr>
                              <w:t>==</w:t>
                            </w:r>
                            <w:r w:rsidR="00AE0084">
                              <w:rPr>
                                <w:rFonts w:ascii="宋体" w:hAnsi="宋体"/>
                              </w:rPr>
                              <w:t>实现</w:t>
                            </w:r>
                            <w:r w:rsidRPr="009D1EE0">
                              <w:rPr>
                                <w:rFonts w:ascii="宋体" w:hAnsi="宋体" w:hint="eastAsia"/>
                              </w:rPr>
                              <w:t>代码段==</w:t>
                            </w:r>
                          </w:p>
                        </w:txbxContent>
                      </wps:txbx>
                      <wps:bodyPr rot="0" vert="horz" wrap="square" lIns="91440" tIns="45720" rIns="91440" bIns="45720" anchor="t" anchorCtr="0">
                        <a:spAutoFit/>
                      </wps:bodyPr>
                    </wps:wsp>
                  </a:graphicData>
                </a:graphic>
              </wp:inline>
            </w:drawing>
          </mc:Choice>
          <mc:Fallback>
            <w:pict>
              <v:shapetype w14:anchorId="6BE6F2AE" id="_x0000_t202" coordsize="21600,21600" o:spt="202" path="m,l,21600r21600,l21600,xe">
                <v:stroke joinstyle="miter"/>
                <v:path gradientshapeok="t" o:connecttype="rect"/>
              </v:shapetype>
              <v:shape id="文本框 2" o:spid="_x0000_s1026" type="#_x0000_t202" style="width:412.9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">
                <v:textbox style="mso-fit-shape-to-text:t">
                  <w:txbxContent>
                    <w:p w14:paraId="02F45250" w14:textId="498B5EAD" w:rsidR="00421FEF" w:rsidRPr="009D1EE0" w:rsidRDefault="00421FEF" w:rsidP="00421FEF">
                      <w:pPr>
                        <w:ind w:firstLineChars="95" w:firstLine="228"/>
                        <w:rPr>
                          <w:rFonts w:ascii="宋体" w:hAnsi="宋体"/>
                        </w:rPr>
                      </w:pPr>
                      <w:r w:rsidRPr="009D1EE0">
                        <w:rPr>
                          <w:rFonts w:ascii="宋体" w:hAnsi="宋体" w:hint="eastAsia"/>
                        </w:rPr>
                        <w:t>跨平台函数原型：</w:t>
                      </w:r>
                    </w:p>
                    <w:p w14:paraId="72067D75" w14:textId="77777777" w:rsidR="00421FEF" w:rsidRPr="009D1EE0" w:rsidRDefault="00421FEF" w:rsidP="00421FEF">
                      <w:pPr>
                        <w:ind w:left="420" w:firstLine="480"/>
                        <w:rPr>
                          <w:rFonts w:ascii="宋体" w:hAnsi="宋体"/>
                        </w:rPr>
                      </w:pPr>
                      <w:r w:rsidRPr="009D1EE0">
                        <w:rPr>
                          <w:rFonts w:ascii="宋体" w:hAnsi="宋体"/>
                        </w:rPr>
                        <w:t>int socket_c(int domain, int type, int protocol);</w:t>
                      </w:r>
                    </w:p>
                    <w:p w14:paraId="7E07ECC3" w14:textId="42671840" w:rsidR="00421FEF" w:rsidRPr="009D1EE0" w:rsidRDefault="00421FEF" w:rsidP="00421FEF">
                      <w:pPr>
                        <w:ind w:firstLineChars="95" w:firstLine="228"/>
                        <w:rPr>
                          <w:rFonts w:ascii="宋体" w:hAnsi="宋体"/>
                        </w:rPr>
                      </w:pPr>
                      <w:r w:rsidRPr="009D1EE0">
                        <w:rPr>
                          <w:rFonts w:ascii="宋体" w:hAnsi="宋体" w:hint="eastAsia"/>
                        </w:rPr>
                        <w:t>/</w:t>
                      </w:r>
                      <w:r w:rsidRPr="009D1EE0">
                        <w:rPr>
                          <w:rFonts w:ascii="宋体" w:hAnsi="宋体"/>
                        </w:rPr>
                        <w:t>/</w:t>
                      </w:r>
                      <w:r w:rsidRPr="009D1EE0">
                        <w:rPr>
                          <w:rFonts w:ascii="宋体" w:hAnsi="宋体" w:hint="eastAsia"/>
                        </w:rPr>
                        <w:t>==</w:t>
                      </w:r>
                      <w:r w:rsidR="00AE0084">
                        <w:rPr>
                          <w:rFonts w:ascii="宋体" w:hAnsi="宋体"/>
                        </w:rPr>
                        <w:t>实现</w:t>
                      </w:r>
                      <w:r w:rsidRPr="009D1EE0">
                        <w:rPr>
                          <w:rFonts w:ascii="宋体" w:hAnsi="宋体" w:hint="eastAsia"/>
                        </w:rPr>
                        <w:t>代码段==</w:t>
                      </w:r>
                    </w:p>
                    <w:p w14:paraId="1112DDF8" w14:textId="77777777" w:rsidR="00421FEF" w:rsidRPr="009D1EE0" w:rsidRDefault="00421FEF" w:rsidP="00421FEF">
                      <w:pPr>
                        <w:ind w:left="420" w:firstLine="480"/>
                        <w:rPr>
                          <w:rFonts w:ascii="宋体" w:hAnsi="宋体"/>
                        </w:rPr>
                      </w:pPr>
                      <w:r w:rsidRPr="009D1EE0">
                        <w:rPr>
                          <w:rFonts w:ascii="宋体" w:hAnsi="宋体"/>
                        </w:rPr>
                        <w:t>int socket_c(int domain, int type, int protocol)</w:t>
                      </w:r>
                    </w:p>
                    <w:p w14:paraId="1BDA2094" w14:textId="77777777" w:rsidR="00421FEF" w:rsidRPr="009D1EE0" w:rsidRDefault="00421FEF" w:rsidP="00421FEF">
                      <w:pPr>
                        <w:ind w:left="420" w:firstLine="480"/>
                        <w:rPr>
                          <w:rFonts w:ascii="宋体" w:hAnsi="宋体"/>
                        </w:rPr>
                      </w:pPr>
                      <w:r w:rsidRPr="009D1EE0">
                        <w:rPr>
                          <w:rFonts w:ascii="宋体" w:hAnsi="宋体" w:hint="eastAsia"/>
                        </w:rPr>
                        <w:t>{</w:t>
                      </w:r>
                    </w:p>
                    <w:p w14:paraId="1A208B0F" w14:textId="16DE2590" w:rsidR="00421FEF" w:rsidRDefault="00421FEF" w:rsidP="00421FEF">
                      <w:pPr>
                        <w:ind w:left="630" w:firstLine="480"/>
                        <w:rPr>
                          <w:rFonts w:ascii="宋体" w:hAnsi="宋体"/>
                        </w:rPr>
                      </w:pPr>
                      <w:r w:rsidRPr="009D1EE0">
                        <w:rPr>
                          <w:rFonts w:ascii="宋体" w:hAnsi="宋体"/>
                        </w:rPr>
                        <w:t xml:space="preserve">#ifdef _WIN32_ </w:t>
                      </w:r>
                      <w:r w:rsidR="00D26C24">
                        <w:rPr>
                          <w:rFonts w:ascii="宋体" w:hAnsi="宋体"/>
                        </w:rPr>
                        <w:t xml:space="preserve">  </w:t>
                      </w:r>
                      <w:r w:rsidRPr="009D1EE0">
                        <w:rPr>
                          <w:rFonts w:ascii="宋体" w:hAnsi="宋体" w:hint="eastAsia"/>
                        </w:rPr>
                        <w:t>/</w:t>
                      </w:r>
                      <w:r w:rsidRPr="009D1EE0">
                        <w:rPr>
                          <w:rFonts w:ascii="宋体" w:hAnsi="宋体"/>
                        </w:rPr>
                        <w:t>/</w:t>
                      </w:r>
                      <w:r w:rsidRPr="009D1EE0">
                        <w:rPr>
                          <w:rFonts w:ascii="宋体" w:hAnsi="宋体" w:hint="eastAsia"/>
                        </w:rPr>
                        <w:t>win</w:t>
                      </w:r>
                      <w:r w:rsidRPr="009D1EE0">
                        <w:rPr>
                          <w:rFonts w:ascii="宋体" w:hAnsi="宋体"/>
                        </w:rPr>
                        <w:t>32</w:t>
                      </w:r>
                      <w:r w:rsidRPr="009D1EE0">
                        <w:rPr>
                          <w:rFonts w:ascii="宋体" w:hAnsi="宋体" w:hint="eastAsia"/>
                        </w:rPr>
                        <w:t>平台代码实现</w:t>
                      </w:r>
                    </w:p>
                    <w:p w14:paraId="59FF5DE1" w14:textId="62A521F6" w:rsidR="00053B8B" w:rsidRDefault="00053B8B" w:rsidP="00053B8B">
                      <w:pPr>
                        <w:ind w:left="1260" w:firstLineChars="175" w:firstLine="420"/>
                        <w:rPr>
                          <w:rFonts w:ascii="宋体" w:hAnsi="宋体"/>
                        </w:rPr>
                      </w:pPr>
                      <w:r w:rsidRPr="00053B8B">
                        <w:rPr>
                          <w:rFonts w:ascii="宋体" w:hAnsi="宋体"/>
                        </w:rPr>
                        <w:t xml:space="preserve">SOCKET </w:t>
                      </w:r>
                      <w:r>
                        <w:rPr>
                          <w:rFonts w:ascii="宋体" w:hAnsi="宋体"/>
                        </w:rPr>
                        <w:t>tm =</w:t>
                      </w:r>
                      <w:r w:rsidRPr="009D1EE0">
                        <w:rPr>
                          <w:rFonts w:ascii="宋体" w:hAnsi="宋体"/>
                        </w:rPr>
                        <w:t xml:space="preserve"> </w:t>
                      </w:r>
                      <w:r w:rsidR="007C62C5">
                        <w:rPr>
                          <w:rFonts w:ascii="宋体" w:hAnsi="宋体"/>
                        </w:rPr>
                        <w:t>s</w:t>
                      </w:r>
                      <w:r w:rsidRPr="009D1EE0">
                        <w:rPr>
                          <w:rFonts w:ascii="宋体" w:hAnsi="宋体"/>
                        </w:rPr>
                        <w:t>ocket(domain, type,</w:t>
                      </w:r>
                      <w:r w:rsidRPr="00D211DD">
                        <w:rPr>
                          <w:rFonts w:ascii="宋体" w:hAnsi="宋体"/>
                        </w:rPr>
                        <w:t xml:space="preserve"> </w:t>
                      </w:r>
                      <w:r w:rsidRPr="009D1EE0">
                        <w:rPr>
                          <w:rFonts w:ascii="宋体" w:hAnsi="宋体"/>
                        </w:rPr>
                        <w:t>protocol);</w:t>
                      </w:r>
                    </w:p>
                    <w:p w14:paraId="34C17015" w14:textId="2A43C515" w:rsidR="00053B8B" w:rsidRPr="00053B8B" w:rsidRDefault="00053B8B" w:rsidP="00053B8B">
                      <w:pPr>
                        <w:ind w:left="1260" w:firstLineChars="175" w:firstLine="420"/>
                        <w:rPr>
                          <w:rFonts w:ascii="宋体" w:hAnsi="宋体"/>
                        </w:rPr>
                      </w:pPr>
                      <w:r>
                        <w:rPr>
                          <w:rFonts w:ascii="宋体" w:hAnsi="宋体"/>
                        </w:rPr>
                        <w:t>i</w:t>
                      </w:r>
                      <w:r w:rsidRPr="00053B8B">
                        <w:rPr>
                          <w:rFonts w:ascii="宋体" w:hAnsi="宋体"/>
                        </w:rPr>
                        <w:t>f(tm != INVALID_SOCKET) return 1;</w:t>
                      </w:r>
                    </w:p>
                    <w:p w14:paraId="7BF5AC51" w14:textId="7F55C0F5" w:rsidR="00053B8B" w:rsidRPr="00053B8B" w:rsidRDefault="00053B8B" w:rsidP="00053B8B">
                      <w:pPr>
                        <w:ind w:left="1260" w:firstLineChars="175" w:firstLine="420"/>
                        <w:rPr>
                          <w:rFonts w:ascii="宋体" w:hAnsi="宋体"/>
                        </w:rPr>
                      </w:pPr>
                      <w:r>
                        <w:rPr>
                          <w:rFonts w:ascii="宋体" w:hAnsi="宋体"/>
                        </w:rPr>
                        <w:t>e</w:t>
                      </w:r>
                      <w:r w:rsidRPr="00053B8B">
                        <w:rPr>
                          <w:rFonts w:ascii="宋体" w:hAnsi="宋体"/>
                        </w:rPr>
                        <w:t>lse return WSAGetLastError();</w:t>
                      </w:r>
                    </w:p>
                    <w:p w14:paraId="6A0EFC3A" w14:textId="77777777" w:rsidR="00421FEF" w:rsidRPr="009D1EE0" w:rsidRDefault="00421FEF" w:rsidP="00421FEF">
                      <w:pPr>
                        <w:ind w:leftChars="300" w:left="720" w:firstLine="480"/>
                        <w:rPr>
                          <w:rFonts w:ascii="宋体" w:hAnsi="宋体"/>
                        </w:rPr>
                      </w:pPr>
                      <w:r w:rsidRPr="009D1EE0">
                        <w:rPr>
                          <w:rFonts w:ascii="宋体" w:hAnsi="宋体"/>
                        </w:rPr>
                        <w:t>#endif</w:t>
                      </w:r>
                    </w:p>
                    <w:p w14:paraId="5BEF3C5F" w14:textId="2F44E9A5" w:rsidR="00421FEF" w:rsidRPr="009D1EE0" w:rsidRDefault="00421FEF" w:rsidP="00421FEF">
                      <w:pPr>
                        <w:ind w:leftChars="300" w:left="720" w:firstLine="480"/>
                        <w:rPr>
                          <w:rFonts w:ascii="宋体" w:hAnsi="宋体"/>
                        </w:rPr>
                      </w:pPr>
                      <w:r w:rsidRPr="009D1EE0">
                        <w:rPr>
                          <w:rFonts w:ascii="宋体" w:hAnsi="宋体"/>
                        </w:rPr>
                        <w:t xml:space="preserve">#ifdef _LINUX_ </w:t>
                      </w:r>
                      <w:r w:rsidR="00D26C24">
                        <w:rPr>
                          <w:rFonts w:ascii="宋体" w:hAnsi="宋体"/>
                        </w:rPr>
                        <w:t xml:space="preserve"> </w:t>
                      </w:r>
                      <w:r w:rsidRPr="009D1EE0">
                        <w:rPr>
                          <w:rFonts w:ascii="宋体" w:hAnsi="宋体" w:hint="eastAsia"/>
                        </w:rPr>
                        <w:t>/</w:t>
                      </w:r>
                      <w:r w:rsidRPr="009D1EE0">
                        <w:rPr>
                          <w:rFonts w:ascii="宋体" w:hAnsi="宋体"/>
                        </w:rPr>
                        <w:t>/</w:t>
                      </w:r>
                      <w:r w:rsidRPr="009D1EE0">
                        <w:rPr>
                          <w:rFonts w:ascii="宋体" w:hAnsi="宋体" w:hint="eastAsia"/>
                        </w:rPr>
                        <w:t>Linux平台代码实现</w:t>
                      </w:r>
                    </w:p>
                    <w:p w14:paraId="3AE24E2F" w14:textId="77777777" w:rsidR="00053B8B" w:rsidRPr="009D1EE0" w:rsidRDefault="00053B8B" w:rsidP="00053B8B">
                      <w:pPr>
                        <w:ind w:left="1260" w:firstLine="480"/>
                        <w:rPr>
                          <w:rFonts w:ascii="宋体" w:hAnsi="宋体"/>
                        </w:rPr>
                      </w:pPr>
                      <w:r w:rsidRPr="009D1EE0">
                        <w:rPr>
                          <w:rFonts w:ascii="宋体" w:hAnsi="宋体"/>
                        </w:rPr>
                        <w:t>return socket(domain, type, protocol);</w:t>
                      </w:r>
                    </w:p>
                    <w:p w14:paraId="0ED56026" w14:textId="77777777" w:rsidR="00421FEF" w:rsidRPr="009D1EE0" w:rsidRDefault="00421FEF" w:rsidP="00421FEF">
                      <w:pPr>
                        <w:ind w:leftChars="300" w:left="720" w:firstLine="480"/>
                        <w:rPr>
                          <w:rFonts w:ascii="宋体" w:hAnsi="宋体"/>
                        </w:rPr>
                      </w:pPr>
                      <w:r w:rsidRPr="009D1EE0">
                        <w:rPr>
                          <w:rFonts w:ascii="宋体" w:hAnsi="宋体"/>
                        </w:rPr>
                        <w:t>#endif</w:t>
                      </w:r>
                    </w:p>
                    <w:p w14:paraId="2AD65B89" w14:textId="77777777" w:rsidR="00421FEF" w:rsidRPr="009D1EE0" w:rsidRDefault="00421FEF" w:rsidP="00421FEF">
                      <w:pPr>
                        <w:ind w:left="420" w:firstLine="480"/>
                        <w:rPr>
                          <w:rFonts w:ascii="宋体" w:hAnsi="宋体"/>
                        </w:rPr>
                      </w:pPr>
                      <w:r w:rsidRPr="009D1EE0">
                        <w:rPr>
                          <w:rFonts w:ascii="宋体" w:hAnsi="宋体"/>
                        </w:rPr>
                        <w:t>}</w:t>
                      </w:r>
                    </w:p>
                    <w:p w14:paraId="7C82666A" w14:textId="6A851C52" w:rsidR="00421FEF" w:rsidRDefault="00421FEF" w:rsidP="00421FEF">
                      <w:pPr>
                        <w:ind w:firstLineChars="95" w:firstLine="228"/>
                        <w:rPr>
                          <w:rFonts w:ascii="宋体" w:hAnsi="宋体"/>
                        </w:rPr>
                      </w:pPr>
                      <w:r w:rsidRPr="009D1EE0">
                        <w:rPr>
                          <w:rFonts w:ascii="宋体" w:hAnsi="宋体" w:hint="eastAsia"/>
                        </w:rPr>
                        <w:t>/</w:t>
                      </w:r>
                      <w:r w:rsidRPr="009D1EE0">
                        <w:rPr>
                          <w:rFonts w:ascii="宋体" w:hAnsi="宋体"/>
                        </w:rPr>
                        <w:t>/</w:t>
                      </w:r>
                      <w:r w:rsidRPr="009D1EE0">
                        <w:rPr>
                          <w:rFonts w:ascii="宋体" w:hAnsi="宋体" w:hint="eastAsia"/>
                        </w:rPr>
                        <w:t>==</w:t>
                      </w:r>
                      <w:r w:rsidR="00AE0084">
                        <w:rPr>
                          <w:rFonts w:ascii="宋体" w:hAnsi="宋体"/>
                        </w:rPr>
                        <w:t>实现</w:t>
                      </w:r>
                      <w:r w:rsidRPr="009D1EE0">
                        <w:rPr>
                          <w:rFonts w:ascii="宋体" w:hAnsi="宋体" w:hint="eastAsia"/>
                        </w:rPr>
                        <w:t>代码段==</w:t>
                      </w:r>
                    </w:p>
                  </w:txbxContent>
                </v:textbox>
                <w10:anchorlock/>
              </v:shape>
            </w:pict>
          </mc:Fallback>
        </mc:AlternateContent>
      </w:r>
    </w:p>
    <w:p w14:paraId="7B7486F4" w14:textId="1FFA8BCA" w:rsidR="00571D10" w:rsidRDefault="007C62C5" w:rsidP="00113630">
      <w:pPr>
        <w:ind w:firstLine="480"/>
      </w:pPr>
      <w:r>
        <w:rPr>
          <w:rFonts w:hint="eastAsia"/>
        </w:rPr>
        <w:t>从代码中可以看出，</w:t>
      </w:r>
      <w:r>
        <w:rPr>
          <w:rFonts w:hint="eastAsia"/>
        </w:rPr>
        <w:t>win</w:t>
      </w:r>
      <w:r>
        <w:t>32</w:t>
      </w:r>
      <w:r>
        <w:rPr>
          <w:rFonts w:hint="eastAsia"/>
        </w:rPr>
        <w:t>和</w:t>
      </w:r>
      <w:r>
        <w:rPr>
          <w:rFonts w:hint="eastAsia"/>
        </w:rPr>
        <w:t>Linux</w:t>
      </w:r>
      <w:r>
        <w:rPr>
          <w:rFonts w:hint="eastAsia"/>
        </w:rPr>
        <w:t>的</w:t>
      </w:r>
      <w:r>
        <w:rPr>
          <w:rFonts w:ascii="宋体" w:hAnsi="宋体"/>
        </w:rPr>
        <w:t>s</w:t>
      </w:r>
      <w:r w:rsidRPr="009D1EE0">
        <w:rPr>
          <w:rFonts w:ascii="宋体" w:hAnsi="宋体"/>
        </w:rPr>
        <w:t>ocket</w:t>
      </w:r>
      <w:r>
        <w:rPr>
          <w:rFonts w:hint="eastAsia"/>
        </w:rPr>
        <w:t>函数返回值并不一致，需要自己提供统一接口达到跨平台的目的。</w:t>
      </w:r>
    </w:p>
    <w:p w14:paraId="1C4C1148" w14:textId="0B1CF416" w:rsidR="005A37B9" w:rsidRDefault="005A37B9" w:rsidP="003F14A4">
      <w:pPr>
        <w:pStyle w:val="2"/>
      </w:pPr>
      <w:bookmarkStart w:id="110" w:name="_Toc131520163"/>
      <w:bookmarkStart w:id="111" w:name="_Toc131520585"/>
      <w:bookmarkStart w:id="112" w:name="_Toc131521103"/>
      <w:bookmarkStart w:id="113" w:name="_Toc131521293"/>
      <w:bookmarkStart w:id="114" w:name="_Toc131522062"/>
      <w:r>
        <w:rPr>
          <w:rFonts w:hint="eastAsia"/>
        </w:rPr>
        <w:t>数据长度跨平台</w:t>
      </w:r>
      <w:bookmarkEnd w:id="110"/>
      <w:bookmarkEnd w:id="111"/>
      <w:bookmarkEnd w:id="112"/>
      <w:bookmarkEnd w:id="113"/>
      <w:bookmarkEnd w:id="114"/>
    </w:p>
    <w:p w14:paraId="70CCA62A" w14:textId="760F7F9B" w:rsidR="004B0561" w:rsidRPr="004B0561" w:rsidRDefault="004B0561" w:rsidP="004B0561">
      <w:pPr>
        <w:ind w:firstLine="480"/>
      </w:pPr>
      <w:r>
        <w:rPr>
          <w:rFonts w:hint="eastAsia"/>
        </w:rPr>
        <w:t>上述是操作系统</w:t>
      </w:r>
      <w:r>
        <w:rPr>
          <w:rFonts w:hint="eastAsia"/>
        </w:rPr>
        <w:t>API</w:t>
      </w:r>
      <w:r>
        <w:rPr>
          <w:rFonts w:hint="eastAsia"/>
        </w:rPr>
        <w:t>的跨平台设计，众所周知，不同平台，不同</w:t>
      </w:r>
      <w:r>
        <w:rPr>
          <w:rFonts w:hint="eastAsia"/>
        </w:rPr>
        <w:t>CPU</w:t>
      </w:r>
      <w:r>
        <w:rPr>
          <w:rFonts w:hint="eastAsia"/>
        </w:rPr>
        <w:t>位数的操作系统在基本数据类型的内容长度上也可能不一致，而数据长度的变化可能与与设计者的初心不符从而导致</w:t>
      </w:r>
      <w:r>
        <w:rPr>
          <w:rFonts w:hint="eastAsia"/>
        </w:rPr>
        <w:t>BUG</w:t>
      </w:r>
      <w:r>
        <w:rPr>
          <w:rFonts w:hint="eastAsia"/>
        </w:rPr>
        <w:t>的出现，所以跨平台设计需要将不同长度的数据类型做统一。</w:t>
      </w:r>
    </w:p>
    <w:p w14:paraId="6AD1C066" w14:textId="3C1553C2" w:rsidR="00552CF2" w:rsidRDefault="00421FEF" w:rsidP="00113630">
      <w:pPr>
        <w:ind w:firstLine="480"/>
        <w:rPr>
          <w:rFonts w:ascii="宋体" w:hAnsi="宋体"/>
        </w:rPr>
      </w:pPr>
      <w:r w:rsidRPr="00421FEF">
        <w:rPr>
          <w:rFonts w:ascii="宋体" w:hAnsi="宋体"/>
          <w:noProof/>
        </w:rPr>
        <w:lastRenderedPageBreak/>
        <mc:AlternateContent>
          <mc:Choice Requires="wps">
            <w:drawing>
              <wp:anchor distT="45720" distB="45720" distL="114300" distR="114300" simplePos="0" relativeHeight="251661312" behindDoc="0" locked="0" layoutInCell="1" allowOverlap="1" wp14:anchorId="3C83A79A" wp14:editId="193B14F7">
                <wp:simplePos x="0" y="0"/>
                <wp:positionH relativeFrom="margin">
                  <wp:align>right</wp:align>
                </wp:positionH>
                <wp:positionV relativeFrom="paragraph">
                  <wp:posOffset>780415</wp:posOffset>
                </wp:positionV>
                <wp:extent cx="5261610" cy="1404620"/>
                <wp:effectExtent l="0" t="0" r="15240" b="17780"/>
                <wp:wrapSquare wrapText="bothSides"/>
                <wp:docPr id="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61610" cy="1404620"/>
                        </a:xfrm>
                        <a:prstGeom prst="rect">
                          <a:avLst/>
                        </a:prstGeom>
                        <a:solidFill>
                          <a:srgbClr val="FFFFFF"/>
                        </a:solidFill>
                        <a:ln w="9525">
                          <a:solidFill>
                            <a:srgbClr val="000000"/>
                          </a:solidFill>
                          <a:miter lim="800000"/>
                          <a:headEnd/>
                          <a:tailEnd/>
                        </a:ln>
                      </wps:spPr>
                      <wps:txbx>
                        <w:txbxContent>
                          <w:p w14:paraId="55404411" w14:textId="0C3C41AF" w:rsidR="00421FEF" w:rsidRPr="009D1EE0" w:rsidRDefault="00421FEF" w:rsidP="00421FEF">
                            <w:pPr>
                              <w:ind w:firstLine="480"/>
                              <w:rPr>
                                <w:rFonts w:ascii="宋体" w:hAnsi="宋体"/>
                              </w:rPr>
                            </w:pPr>
                            <w:r w:rsidRPr="009D1EE0">
                              <w:rPr>
                                <w:rFonts w:ascii="宋体" w:hAnsi="宋体" w:hint="eastAsia"/>
                              </w:rPr>
                              <w:t>类型长度跨平台处理：自定义 int</w:t>
                            </w:r>
                            <w:r w:rsidRPr="009D1EE0">
                              <w:rPr>
                                <w:rFonts w:ascii="宋体" w:hAnsi="宋体"/>
                              </w:rPr>
                              <w:t xml:space="preserve">64_t </w:t>
                            </w:r>
                            <w:r w:rsidRPr="009D1EE0">
                              <w:rPr>
                                <w:rFonts w:ascii="宋体" w:hAnsi="宋体" w:hint="eastAsia"/>
                              </w:rPr>
                              <w:t>、 uint</w:t>
                            </w:r>
                            <w:r w:rsidRPr="009D1EE0">
                              <w:rPr>
                                <w:rFonts w:ascii="宋体" w:hAnsi="宋体"/>
                              </w:rPr>
                              <w:t xml:space="preserve"> 64_t</w:t>
                            </w:r>
                            <w:r w:rsidRPr="009D1EE0">
                              <w:rPr>
                                <w:rFonts w:ascii="宋体" w:hAnsi="宋体" w:hint="eastAsia"/>
                              </w:rPr>
                              <w:t>类型，</w:t>
                            </w:r>
                            <w:r w:rsidRPr="009D1EE0">
                              <w:rPr>
                                <w:rFonts w:ascii="宋体" w:hAnsi="宋体"/>
                              </w:rPr>
                              <w:t xml:space="preserve"> </w:t>
                            </w:r>
                          </w:p>
                          <w:p w14:paraId="1D8022B5" w14:textId="77777777" w:rsidR="00421FEF" w:rsidRPr="009D1EE0" w:rsidRDefault="00421FEF" w:rsidP="00421FEF">
                            <w:pPr>
                              <w:ind w:firstLineChars="95" w:firstLine="228"/>
                              <w:rPr>
                                <w:rFonts w:ascii="宋体" w:hAnsi="宋体"/>
                              </w:rPr>
                            </w:pPr>
                            <w:r w:rsidRPr="009D1EE0">
                              <w:rPr>
                                <w:rFonts w:ascii="宋体" w:hAnsi="宋体"/>
                              </w:rPr>
                              <w:t>#ifdef _WIN32_</w:t>
                            </w:r>
                          </w:p>
                          <w:p w14:paraId="57C04E1F" w14:textId="77777777" w:rsidR="00421FEF" w:rsidRPr="009D1EE0" w:rsidRDefault="00421FEF" w:rsidP="00421FEF">
                            <w:pPr>
                              <w:ind w:left="420" w:firstLine="480"/>
                              <w:rPr>
                                <w:rFonts w:ascii="宋体" w:hAnsi="宋体"/>
                              </w:rPr>
                            </w:pPr>
                            <w:r w:rsidRPr="009D1EE0">
                              <w:rPr>
                                <w:rFonts w:ascii="宋体" w:hAnsi="宋体" w:hint="eastAsia"/>
                              </w:rPr>
                              <w:t>#</w:t>
                            </w:r>
                            <w:r w:rsidRPr="009D1EE0">
                              <w:rPr>
                                <w:rFonts w:ascii="宋体" w:hAnsi="宋体"/>
                              </w:rPr>
                              <w:t>defien int64_t long long</w:t>
                            </w:r>
                          </w:p>
                          <w:p w14:paraId="0781E956" w14:textId="77777777" w:rsidR="00421FEF" w:rsidRPr="009D1EE0" w:rsidRDefault="00421FEF" w:rsidP="00421FEF">
                            <w:pPr>
                              <w:ind w:left="420" w:firstLine="480"/>
                              <w:rPr>
                                <w:rFonts w:ascii="宋体" w:hAnsi="宋体"/>
                              </w:rPr>
                            </w:pPr>
                            <w:r w:rsidRPr="009D1EE0">
                              <w:rPr>
                                <w:rFonts w:ascii="宋体" w:hAnsi="宋体" w:hint="eastAsia"/>
                              </w:rPr>
                              <w:t>#</w:t>
                            </w:r>
                            <w:r w:rsidRPr="009D1EE0">
                              <w:rPr>
                                <w:rFonts w:ascii="宋体" w:hAnsi="宋体"/>
                              </w:rPr>
                              <w:t>defien uint64_t unsigned long long</w:t>
                            </w:r>
                          </w:p>
                          <w:p w14:paraId="1DE13534" w14:textId="77777777" w:rsidR="00421FEF" w:rsidRPr="009D1EE0" w:rsidRDefault="00421FEF" w:rsidP="00421FEF">
                            <w:pPr>
                              <w:ind w:firstLineChars="95" w:firstLine="228"/>
                              <w:rPr>
                                <w:rFonts w:ascii="宋体" w:hAnsi="宋体"/>
                              </w:rPr>
                            </w:pPr>
                            <w:r w:rsidRPr="009D1EE0">
                              <w:rPr>
                                <w:rFonts w:ascii="宋体" w:hAnsi="宋体"/>
                              </w:rPr>
                              <w:t>#endif</w:t>
                            </w:r>
                          </w:p>
                          <w:p w14:paraId="63C2BEC4" w14:textId="77777777" w:rsidR="00421FEF" w:rsidRPr="009D1EE0" w:rsidRDefault="00421FEF" w:rsidP="00421FEF">
                            <w:pPr>
                              <w:ind w:firstLineChars="0" w:firstLine="0"/>
                              <w:rPr>
                                <w:rFonts w:ascii="宋体" w:hAnsi="宋体"/>
                              </w:rPr>
                            </w:pPr>
                          </w:p>
                          <w:p w14:paraId="411D4BDB" w14:textId="77777777" w:rsidR="00421FEF" w:rsidRPr="009D1EE0" w:rsidRDefault="00421FEF" w:rsidP="00421FEF">
                            <w:pPr>
                              <w:ind w:firstLineChars="95" w:firstLine="228"/>
                              <w:rPr>
                                <w:rFonts w:ascii="宋体" w:hAnsi="宋体"/>
                              </w:rPr>
                            </w:pPr>
                            <w:r w:rsidRPr="009D1EE0">
                              <w:rPr>
                                <w:rFonts w:ascii="宋体" w:hAnsi="宋体"/>
                              </w:rPr>
                              <w:t>#ifdef _LINUX_</w:t>
                            </w:r>
                          </w:p>
                          <w:p w14:paraId="1BF3E48E" w14:textId="77777777" w:rsidR="00421FEF" w:rsidRPr="009D1EE0" w:rsidRDefault="00421FEF" w:rsidP="00421FEF">
                            <w:pPr>
                              <w:ind w:left="420" w:firstLine="480"/>
                              <w:rPr>
                                <w:rFonts w:ascii="宋体" w:hAnsi="宋体"/>
                              </w:rPr>
                            </w:pPr>
                            <w:r w:rsidRPr="009D1EE0">
                              <w:rPr>
                                <w:rFonts w:ascii="宋体" w:hAnsi="宋体" w:hint="eastAsia"/>
                              </w:rPr>
                              <w:t>#</w:t>
                            </w:r>
                            <w:r w:rsidRPr="009D1EE0">
                              <w:rPr>
                                <w:rFonts w:ascii="宋体" w:hAnsi="宋体"/>
                              </w:rPr>
                              <w:t>defien int64_t long</w:t>
                            </w:r>
                          </w:p>
                          <w:p w14:paraId="7693E6D0" w14:textId="77777777" w:rsidR="00421FEF" w:rsidRPr="009D1EE0" w:rsidRDefault="00421FEF" w:rsidP="00421FEF">
                            <w:pPr>
                              <w:ind w:left="420" w:firstLine="480"/>
                              <w:rPr>
                                <w:rFonts w:ascii="宋体" w:hAnsi="宋体"/>
                              </w:rPr>
                            </w:pPr>
                            <w:r w:rsidRPr="009D1EE0">
                              <w:rPr>
                                <w:rFonts w:ascii="宋体" w:hAnsi="宋体" w:hint="eastAsia"/>
                              </w:rPr>
                              <w:t>#</w:t>
                            </w:r>
                            <w:r w:rsidRPr="009D1EE0">
                              <w:rPr>
                                <w:rFonts w:ascii="宋体" w:hAnsi="宋体"/>
                              </w:rPr>
                              <w:t>defien uint64_t unsigned long</w:t>
                            </w:r>
                          </w:p>
                          <w:p w14:paraId="230AA17D" w14:textId="77777777" w:rsidR="00421FEF" w:rsidRPr="009D1EE0" w:rsidRDefault="00421FEF" w:rsidP="00421FEF">
                            <w:pPr>
                              <w:ind w:firstLineChars="95" w:firstLine="228"/>
                              <w:rPr>
                                <w:rFonts w:ascii="宋体" w:hAnsi="宋体"/>
                              </w:rPr>
                            </w:pPr>
                            <w:r w:rsidRPr="009D1EE0">
                              <w:rPr>
                                <w:rFonts w:ascii="宋体" w:hAnsi="宋体"/>
                              </w:rPr>
                              <w:t>#endif</w:t>
                            </w:r>
                          </w:p>
                          <w:p w14:paraId="69E20FD9" w14:textId="77777777" w:rsidR="00421FEF" w:rsidRPr="009D1EE0" w:rsidRDefault="00421FEF" w:rsidP="00421FEF">
                            <w:pPr>
                              <w:ind w:firstLineChars="95" w:firstLine="228"/>
                              <w:rPr>
                                <w:rFonts w:ascii="宋体" w:hAnsi="宋体"/>
                              </w:rPr>
                            </w:pPr>
                          </w:p>
                          <w:p w14:paraId="2086F710" w14:textId="77777777" w:rsidR="00421FEF" w:rsidRPr="009D1EE0" w:rsidRDefault="00421FEF" w:rsidP="00421FEF">
                            <w:pPr>
                              <w:ind w:firstLineChars="95" w:firstLine="228"/>
                              <w:rPr>
                                <w:rFonts w:ascii="宋体" w:hAnsi="宋体"/>
                              </w:rPr>
                            </w:pPr>
                            <w:r w:rsidRPr="009D1EE0">
                              <w:rPr>
                                <w:rFonts w:ascii="宋体" w:hAnsi="宋体" w:hint="eastAsia"/>
                              </w:rPr>
                              <w:t>声明变量统一使用</w:t>
                            </w:r>
                            <w:r w:rsidRPr="009D1EE0">
                              <w:rPr>
                                <w:rFonts w:ascii="宋体" w:hAnsi="宋体"/>
                              </w:rPr>
                              <w:t>int64_t</w:t>
                            </w:r>
                            <w:r w:rsidRPr="009D1EE0">
                              <w:rPr>
                                <w:rFonts w:ascii="宋体" w:hAnsi="宋体" w:hint="eastAsia"/>
                              </w:rPr>
                              <w:t>、u</w:t>
                            </w:r>
                            <w:r w:rsidRPr="009D1EE0">
                              <w:rPr>
                                <w:rFonts w:ascii="宋体" w:hAnsi="宋体"/>
                              </w:rPr>
                              <w:t>int64_t</w:t>
                            </w:r>
                            <w:r w:rsidRPr="009D1EE0">
                              <w:rPr>
                                <w:rFonts w:ascii="宋体" w:hAnsi="宋体" w:hint="eastAsia"/>
                              </w:rPr>
                              <w:t>。</w:t>
                            </w:r>
                          </w:p>
                          <w:p w14:paraId="74C0E49F" w14:textId="0F1EE9E0" w:rsidR="00421FEF" w:rsidRPr="009D1EE0" w:rsidRDefault="00421FEF" w:rsidP="00421FEF">
                            <w:pPr>
                              <w:ind w:left="630" w:firstLine="480"/>
                              <w:rPr>
                                <w:rFonts w:ascii="宋体" w:hAnsi="宋体"/>
                              </w:rPr>
                            </w:pPr>
                            <w:r w:rsidRPr="009D1EE0">
                              <w:rPr>
                                <w:rFonts w:ascii="宋体" w:hAnsi="宋体"/>
                              </w:rPr>
                              <w:t xml:space="preserve">int64_t a; </w:t>
                            </w:r>
                            <w:r w:rsidR="00280B9C">
                              <w:rPr>
                                <w:rFonts w:ascii="宋体" w:hAnsi="宋体"/>
                              </w:rPr>
                              <w:t xml:space="preserve"> </w:t>
                            </w:r>
                            <w:r w:rsidRPr="009D1EE0">
                              <w:rPr>
                                <w:rFonts w:ascii="宋体" w:hAnsi="宋体" w:hint="eastAsia"/>
                              </w:rPr>
                              <w:t>/</w:t>
                            </w:r>
                            <w:r w:rsidRPr="009D1EE0">
                              <w:rPr>
                                <w:rFonts w:ascii="宋体" w:hAnsi="宋体"/>
                              </w:rPr>
                              <w:t>/</w:t>
                            </w:r>
                            <w:r w:rsidRPr="009D1EE0">
                              <w:rPr>
                                <w:rFonts w:ascii="宋体" w:hAnsi="宋体" w:hint="eastAsia"/>
                              </w:rPr>
                              <w:t>声明6</w:t>
                            </w:r>
                            <w:r w:rsidRPr="009D1EE0">
                              <w:rPr>
                                <w:rFonts w:ascii="宋体" w:hAnsi="宋体"/>
                              </w:rPr>
                              <w:t>4</w:t>
                            </w:r>
                            <w:r w:rsidRPr="009D1EE0">
                              <w:rPr>
                                <w:rFonts w:ascii="宋体" w:hAnsi="宋体" w:hint="eastAsia"/>
                              </w:rPr>
                              <w:t>位整形</w:t>
                            </w:r>
                          </w:p>
                          <w:p w14:paraId="270F905D" w14:textId="77777777" w:rsidR="00421FEF" w:rsidRPr="009D1EE0" w:rsidRDefault="00421FEF" w:rsidP="00421FEF">
                            <w:pPr>
                              <w:ind w:left="630" w:firstLine="480"/>
                              <w:rPr>
                                <w:rFonts w:ascii="宋体" w:hAnsi="宋体"/>
                              </w:rPr>
                            </w:pPr>
                            <w:r w:rsidRPr="009D1EE0">
                              <w:rPr>
                                <w:rFonts w:ascii="宋体" w:hAnsi="宋体"/>
                              </w:rPr>
                              <w:t xml:space="preserve">uint64_t b; </w:t>
                            </w:r>
                            <w:r w:rsidRPr="009D1EE0">
                              <w:rPr>
                                <w:rFonts w:ascii="宋体" w:hAnsi="宋体" w:hint="eastAsia"/>
                              </w:rPr>
                              <w:t>/</w:t>
                            </w:r>
                            <w:r w:rsidRPr="009D1EE0">
                              <w:rPr>
                                <w:rFonts w:ascii="宋体" w:hAnsi="宋体"/>
                              </w:rPr>
                              <w:t>/</w:t>
                            </w:r>
                            <w:r w:rsidRPr="009D1EE0">
                              <w:rPr>
                                <w:rFonts w:ascii="宋体" w:hAnsi="宋体" w:hint="eastAsia"/>
                              </w:rPr>
                              <w:t>声明6</w:t>
                            </w:r>
                            <w:r w:rsidRPr="009D1EE0">
                              <w:rPr>
                                <w:rFonts w:ascii="宋体" w:hAnsi="宋体"/>
                              </w:rPr>
                              <w:t>4</w:t>
                            </w:r>
                            <w:r w:rsidRPr="009D1EE0">
                              <w:rPr>
                                <w:rFonts w:ascii="宋体" w:hAnsi="宋体" w:hint="eastAsia"/>
                              </w:rPr>
                              <w:t>位无符号整形</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C83A79A" id="_x0000_s1027" type="#_x0000_t202" style="position:absolute;left:0;text-align:left;margin-left:363.1pt;margin-top:61.45pt;width:414.3pt;height:110.6pt;z-index:251661312;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">
                <v:textbox style="mso-fit-shape-to-text:t">
                  <w:txbxContent>
                    <w:p w14:paraId="55404411" w14:textId="0C3C41AF" w:rsidR="00421FEF" w:rsidRPr="009D1EE0" w:rsidRDefault="00421FEF" w:rsidP="00421FEF">
                      <w:pPr>
                        <w:ind w:firstLine="480"/>
                        <w:rPr>
                          <w:rFonts w:ascii="宋体" w:hAnsi="宋体"/>
                        </w:rPr>
                      </w:pPr>
                      <w:r w:rsidRPr="009D1EE0">
                        <w:rPr>
                          <w:rFonts w:ascii="宋体" w:hAnsi="宋体" w:hint="eastAsia"/>
                        </w:rPr>
                        <w:t>类型长度跨平台处理：自定义 int</w:t>
                      </w:r>
                      <w:r w:rsidRPr="009D1EE0">
                        <w:rPr>
                          <w:rFonts w:ascii="宋体" w:hAnsi="宋体"/>
                        </w:rPr>
                        <w:t xml:space="preserve">64_t </w:t>
                      </w:r>
                      <w:r w:rsidRPr="009D1EE0">
                        <w:rPr>
                          <w:rFonts w:ascii="宋体" w:hAnsi="宋体" w:hint="eastAsia"/>
                        </w:rPr>
                        <w:t>、 uint</w:t>
                      </w:r>
                      <w:r w:rsidRPr="009D1EE0">
                        <w:rPr>
                          <w:rFonts w:ascii="宋体" w:hAnsi="宋体"/>
                        </w:rPr>
                        <w:t xml:space="preserve"> 64_t</w:t>
                      </w:r>
                      <w:r w:rsidRPr="009D1EE0">
                        <w:rPr>
                          <w:rFonts w:ascii="宋体" w:hAnsi="宋体" w:hint="eastAsia"/>
                        </w:rPr>
                        <w:t>类型，</w:t>
                      </w:r>
                      <w:r w:rsidRPr="009D1EE0">
                        <w:rPr>
                          <w:rFonts w:ascii="宋体" w:hAnsi="宋体"/>
                        </w:rPr>
                        <w:t xml:space="preserve"> </w:t>
                      </w:r>
                    </w:p>
                    <w:p w14:paraId="1D8022B5" w14:textId="77777777" w:rsidR="00421FEF" w:rsidRPr="009D1EE0" w:rsidRDefault="00421FEF" w:rsidP="00421FEF">
                      <w:pPr>
                        <w:ind w:firstLineChars="95" w:firstLine="228"/>
                        <w:rPr>
                          <w:rFonts w:ascii="宋体" w:hAnsi="宋体"/>
                        </w:rPr>
                      </w:pPr>
                      <w:r w:rsidRPr="009D1EE0">
                        <w:rPr>
                          <w:rFonts w:ascii="宋体" w:hAnsi="宋体"/>
                        </w:rPr>
                        <w:t>#ifdef _WIN32_</w:t>
                      </w:r>
                    </w:p>
                    <w:p w14:paraId="57C04E1F" w14:textId="77777777" w:rsidR="00421FEF" w:rsidRPr="009D1EE0" w:rsidRDefault="00421FEF" w:rsidP="00421FEF">
                      <w:pPr>
                        <w:ind w:left="420" w:firstLine="480"/>
                        <w:rPr>
                          <w:rFonts w:ascii="宋体" w:hAnsi="宋体"/>
                        </w:rPr>
                      </w:pPr>
                      <w:r w:rsidRPr="009D1EE0">
                        <w:rPr>
                          <w:rFonts w:ascii="宋体" w:hAnsi="宋体" w:hint="eastAsia"/>
                        </w:rPr>
                        <w:t>#</w:t>
                      </w:r>
                      <w:r w:rsidRPr="009D1EE0">
                        <w:rPr>
                          <w:rFonts w:ascii="宋体" w:hAnsi="宋体"/>
                        </w:rPr>
                        <w:t>defien int64_t long long</w:t>
                      </w:r>
                    </w:p>
                    <w:p w14:paraId="0781E956" w14:textId="77777777" w:rsidR="00421FEF" w:rsidRPr="009D1EE0" w:rsidRDefault="00421FEF" w:rsidP="00421FEF">
                      <w:pPr>
                        <w:ind w:left="420" w:firstLine="480"/>
                        <w:rPr>
                          <w:rFonts w:ascii="宋体" w:hAnsi="宋体"/>
                        </w:rPr>
                      </w:pPr>
                      <w:r w:rsidRPr="009D1EE0">
                        <w:rPr>
                          <w:rFonts w:ascii="宋体" w:hAnsi="宋体" w:hint="eastAsia"/>
                        </w:rPr>
                        <w:t>#</w:t>
                      </w:r>
                      <w:r w:rsidRPr="009D1EE0">
                        <w:rPr>
                          <w:rFonts w:ascii="宋体" w:hAnsi="宋体"/>
                        </w:rPr>
                        <w:t>defien uint64_t unsigned long long</w:t>
                      </w:r>
                    </w:p>
                    <w:p w14:paraId="1DE13534" w14:textId="77777777" w:rsidR="00421FEF" w:rsidRPr="009D1EE0" w:rsidRDefault="00421FEF" w:rsidP="00421FEF">
                      <w:pPr>
                        <w:ind w:firstLineChars="95" w:firstLine="228"/>
                        <w:rPr>
                          <w:rFonts w:ascii="宋体" w:hAnsi="宋体"/>
                        </w:rPr>
                      </w:pPr>
                      <w:r w:rsidRPr="009D1EE0">
                        <w:rPr>
                          <w:rFonts w:ascii="宋体" w:hAnsi="宋体"/>
                        </w:rPr>
                        <w:t>#endif</w:t>
                      </w:r>
                    </w:p>
                    <w:p w14:paraId="63C2BEC4" w14:textId="77777777" w:rsidR="00421FEF" w:rsidRPr="009D1EE0" w:rsidRDefault="00421FEF" w:rsidP="00421FEF">
                      <w:pPr>
                        <w:ind w:firstLineChars="0" w:firstLine="0"/>
                        <w:rPr>
                          <w:rFonts w:ascii="宋体" w:hAnsi="宋体"/>
                        </w:rPr>
                      </w:pPr>
                    </w:p>
                    <w:p w14:paraId="411D4BDB" w14:textId="77777777" w:rsidR="00421FEF" w:rsidRPr="009D1EE0" w:rsidRDefault="00421FEF" w:rsidP="00421FEF">
                      <w:pPr>
                        <w:ind w:firstLineChars="95" w:firstLine="228"/>
                        <w:rPr>
                          <w:rFonts w:ascii="宋体" w:hAnsi="宋体"/>
                        </w:rPr>
                      </w:pPr>
                      <w:r w:rsidRPr="009D1EE0">
                        <w:rPr>
                          <w:rFonts w:ascii="宋体" w:hAnsi="宋体"/>
                        </w:rPr>
                        <w:t>#ifdef _LINUX_</w:t>
                      </w:r>
                    </w:p>
                    <w:p w14:paraId="1BF3E48E" w14:textId="77777777" w:rsidR="00421FEF" w:rsidRPr="009D1EE0" w:rsidRDefault="00421FEF" w:rsidP="00421FEF">
                      <w:pPr>
                        <w:ind w:left="420" w:firstLine="480"/>
                        <w:rPr>
                          <w:rFonts w:ascii="宋体" w:hAnsi="宋体"/>
                        </w:rPr>
                      </w:pPr>
                      <w:r w:rsidRPr="009D1EE0">
                        <w:rPr>
                          <w:rFonts w:ascii="宋体" w:hAnsi="宋体" w:hint="eastAsia"/>
                        </w:rPr>
                        <w:t>#</w:t>
                      </w:r>
                      <w:r w:rsidRPr="009D1EE0">
                        <w:rPr>
                          <w:rFonts w:ascii="宋体" w:hAnsi="宋体"/>
                        </w:rPr>
                        <w:t>defien int64_t long</w:t>
                      </w:r>
                    </w:p>
                    <w:p w14:paraId="7693E6D0" w14:textId="77777777" w:rsidR="00421FEF" w:rsidRPr="009D1EE0" w:rsidRDefault="00421FEF" w:rsidP="00421FEF">
                      <w:pPr>
                        <w:ind w:left="420" w:firstLine="480"/>
                        <w:rPr>
                          <w:rFonts w:ascii="宋体" w:hAnsi="宋体"/>
                        </w:rPr>
                      </w:pPr>
                      <w:r w:rsidRPr="009D1EE0">
                        <w:rPr>
                          <w:rFonts w:ascii="宋体" w:hAnsi="宋体" w:hint="eastAsia"/>
                        </w:rPr>
                        <w:t>#</w:t>
                      </w:r>
                      <w:r w:rsidRPr="009D1EE0">
                        <w:rPr>
                          <w:rFonts w:ascii="宋体" w:hAnsi="宋体"/>
                        </w:rPr>
                        <w:t>defien uint64_t unsigned long</w:t>
                      </w:r>
                    </w:p>
                    <w:p w14:paraId="230AA17D" w14:textId="77777777" w:rsidR="00421FEF" w:rsidRPr="009D1EE0" w:rsidRDefault="00421FEF" w:rsidP="00421FEF">
                      <w:pPr>
                        <w:ind w:firstLineChars="95" w:firstLine="228"/>
                        <w:rPr>
                          <w:rFonts w:ascii="宋体" w:hAnsi="宋体"/>
                        </w:rPr>
                      </w:pPr>
                      <w:r w:rsidRPr="009D1EE0">
                        <w:rPr>
                          <w:rFonts w:ascii="宋体" w:hAnsi="宋体"/>
                        </w:rPr>
                        <w:t>#endif</w:t>
                      </w:r>
                    </w:p>
                    <w:p w14:paraId="69E20FD9" w14:textId="77777777" w:rsidR="00421FEF" w:rsidRPr="009D1EE0" w:rsidRDefault="00421FEF" w:rsidP="00421FEF">
                      <w:pPr>
                        <w:ind w:firstLineChars="95" w:firstLine="228"/>
                        <w:rPr>
                          <w:rFonts w:ascii="宋体" w:hAnsi="宋体"/>
                        </w:rPr>
                      </w:pPr>
                    </w:p>
                    <w:p w14:paraId="2086F710" w14:textId="77777777" w:rsidR="00421FEF" w:rsidRPr="009D1EE0" w:rsidRDefault="00421FEF" w:rsidP="00421FEF">
                      <w:pPr>
                        <w:ind w:firstLineChars="95" w:firstLine="228"/>
                        <w:rPr>
                          <w:rFonts w:ascii="宋体" w:hAnsi="宋体"/>
                        </w:rPr>
                      </w:pPr>
                      <w:r w:rsidRPr="009D1EE0">
                        <w:rPr>
                          <w:rFonts w:ascii="宋体" w:hAnsi="宋体" w:hint="eastAsia"/>
                        </w:rPr>
                        <w:t>声明变量统一使用</w:t>
                      </w:r>
                      <w:r w:rsidRPr="009D1EE0">
                        <w:rPr>
                          <w:rFonts w:ascii="宋体" w:hAnsi="宋体"/>
                        </w:rPr>
                        <w:t>int64_t</w:t>
                      </w:r>
                      <w:r w:rsidRPr="009D1EE0">
                        <w:rPr>
                          <w:rFonts w:ascii="宋体" w:hAnsi="宋体" w:hint="eastAsia"/>
                        </w:rPr>
                        <w:t>、u</w:t>
                      </w:r>
                      <w:r w:rsidRPr="009D1EE0">
                        <w:rPr>
                          <w:rFonts w:ascii="宋体" w:hAnsi="宋体"/>
                        </w:rPr>
                        <w:t>int64_t</w:t>
                      </w:r>
                      <w:r w:rsidRPr="009D1EE0">
                        <w:rPr>
                          <w:rFonts w:ascii="宋体" w:hAnsi="宋体" w:hint="eastAsia"/>
                        </w:rPr>
                        <w:t>。</w:t>
                      </w:r>
                    </w:p>
                    <w:p w14:paraId="74C0E49F" w14:textId="0F1EE9E0" w:rsidR="00421FEF" w:rsidRPr="009D1EE0" w:rsidRDefault="00421FEF" w:rsidP="00421FEF">
                      <w:pPr>
                        <w:ind w:left="630" w:firstLine="480"/>
                        <w:rPr>
                          <w:rFonts w:ascii="宋体" w:hAnsi="宋体"/>
                        </w:rPr>
                      </w:pPr>
                      <w:r w:rsidRPr="009D1EE0">
                        <w:rPr>
                          <w:rFonts w:ascii="宋体" w:hAnsi="宋体"/>
                        </w:rPr>
                        <w:t xml:space="preserve">int64_t a; </w:t>
                      </w:r>
                      <w:r w:rsidR="00280B9C">
                        <w:rPr>
                          <w:rFonts w:ascii="宋体" w:hAnsi="宋体"/>
                        </w:rPr>
                        <w:t xml:space="preserve"> </w:t>
                      </w:r>
                      <w:r w:rsidRPr="009D1EE0">
                        <w:rPr>
                          <w:rFonts w:ascii="宋体" w:hAnsi="宋体" w:hint="eastAsia"/>
                        </w:rPr>
                        <w:t>/</w:t>
                      </w:r>
                      <w:r w:rsidRPr="009D1EE0">
                        <w:rPr>
                          <w:rFonts w:ascii="宋体" w:hAnsi="宋体"/>
                        </w:rPr>
                        <w:t>/</w:t>
                      </w:r>
                      <w:r w:rsidRPr="009D1EE0">
                        <w:rPr>
                          <w:rFonts w:ascii="宋体" w:hAnsi="宋体" w:hint="eastAsia"/>
                        </w:rPr>
                        <w:t>声明6</w:t>
                      </w:r>
                      <w:r w:rsidRPr="009D1EE0">
                        <w:rPr>
                          <w:rFonts w:ascii="宋体" w:hAnsi="宋体"/>
                        </w:rPr>
                        <w:t>4</w:t>
                      </w:r>
                      <w:r w:rsidRPr="009D1EE0">
                        <w:rPr>
                          <w:rFonts w:ascii="宋体" w:hAnsi="宋体" w:hint="eastAsia"/>
                        </w:rPr>
                        <w:t>位整形</w:t>
                      </w:r>
                    </w:p>
                    <w:p w14:paraId="270F905D" w14:textId="77777777" w:rsidR="00421FEF" w:rsidRPr="009D1EE0" w:rsidRDefault="00421FEF" w:rsidP="00421FEF">
                      <w:pPr>
                        <w:ind w:left="630" w:firstLine="480"/>
                        <w:rPr>
                          <w:rFonts w:ascii="宋体" w:hAnsi="宋体"/>
                        </w:rPr>
                      </w:pPr>
                      <w:r w:rsidRPr="009D1EE0">
                        <w:rPr>
                          <w:rFonts w:ascii="宋体" w:hAnsi="宋体"/>
                        </w:rPr>
                        <w:t xml:space="preserve">uint64_t b; </w:t>
                      </w:r>
                      <w:r w:rsidRPr="009D1EE0">
                        <w:rPr>
                          <w:rFonts w:ascii="宋体" w:hAnsi="宋体" w:hint="eastAsia"/>
                        </w:rPr>
                        <w:t>/</w:t>
                      </w:r>
                      <w:r w:rsidRPr="009D1EE0">
                        <w:rPr>
                          <w:rFonts w:ascii="宋体" w:hAnsi="宋体"/>
                        </w:rPr>
                        <w:t>/</w:t>
                      </w:r>
                      <w:r w:rsidRPr="009D1EE0">
                        <w:rPr>
                          <w:rFonts w:ascii="宋体" w:hAnsi="宋体" w:hint="eastAsia"/>
                        </w:rPr>
                        <w:t>声明6</w:t>
                      </w:r>
                      <w:r w:rsidRPr="009D1EE0">
                        <w:rPr>
                          <w:rFonts w:ascii="宋体" w:hAnsi="宋体"/>
                        </w:rPr>
                        <w:t>4</w:t>
                      </w:r>
                      <w:r w:rsidRPr="009D1EE0">
                        <w:rPr>
                          <w:rFonts w:ascii="宋体" w:hAnsi="宋体" w:hint="eastAsia"/>
                        </w:rPr>
                        <w:t>位无符号整形</w:t>
                      </w:r>
                    </w:p>
                  </w:txbxContent>
                </v:textbox>
                <w10:wrap type="square" anchorx="margin"/>
              </v:shape>
            </w:pict>
          </mc:Fallback>
        </mc:AlternateContent>
      </w:r>
      <w:r w:rsidR="00806391" w:rsidRPr="009D1EE0">
        <w:rPr>
          <w:rFonts w:ascii="宋体" w:hAnsi="宋体" w:hint="eastAsia"/>
        </w:rPr>
        <w:t>典型的长度不一致如Linux</w:t>
      </w:r>
      <w:r w:rsidR="00806391" w:rsidRPr="009D1EE0">
        <w:rPr>
          <w:rFonts w:ascii="宋体" w:hAnsi="宋体"/>
        </w:rPr>
        <w:t xml:space="preserve"> </w:t>
      </w:r>
      <w:r w:rsidR="00806391" w:rsidRPr="009D1EE0">
        <w:rPr>
          <w:rFonts w:ascii="宋体" w:hAnsi="宋体" w:hint="eastAsia"/>
        </w:rPr>
        <w:t>long类型</w:t>
      </w:r>
      <w:r w:rsidR="00806391" w:rsidRPr="009D1EE0">
        <w:rPr>
          <w:rFonts w:ascii="宋体" w:hAnsi="宋体"/>
        </w:rPr>
        <w:t>8</w:t>
      </w:r>
      <w:r w:rsidR="00806391" w:rsidRPr="009D1EE0">
        <w:rPr>
          <w:rFonts w:ascii="宋体" w:hAnsi="宋体" w:hint="eastAsia"/>
        </w:rPr>
        <w:t>字节，win</w:t>
      </w:r>
      <w:r w:rsidR="00806391" w:rsidRPr="009D1EE0">
        <w:rPr>
          <w:rFonts w:ascii="宋体" w:hAnsi="宋体"/>
        </w:rPr>
        <w:t xml:space="preserve">32 </w:t>
      </w:r>
      <w:r w:rsidR="00806391" w:rsidRPr="009D1EE0">
        <w:rPr>
          <w:rFonts w:ascii="宋体" w:hAnsi="宋体" w:hint="eastAsia"/>
        </w:rPr>
        <w:t>long</w:t>
      </w:r>
      <w:r w:rsidR="00806391" w:rsidRPr="009D1EE0">
        <w:rPr>
          <w:rFonts w:ascii="宋体" w:hAnsi="宋体"/>
        </w:rPr>
        <w:t xml:space="preserve"> </w:t>
      </w:r>
      <w:r w:rsidR="00806391" w:rsidRPr="009D1EE0">
        <w:rPr>
          <w:rFonts w:ascii="宋体" w:hAnsi="宋体" w:hint="eastAsia"/>
        </w:rPr>
        <w:t>类型</w:t>
      </w:r>
      <w:r w:rsidR="00806391" w:rsidRPr="009D1EE0">
        <w:rPr>
          <w:rFonts w:ascii="宋体" w:hAnsi="宋体"/>
        </w:rPr>
        <w:t>4</w:t>
      </w:r>
      <w:r w:rsidR="00806391" w:rsidRPr="009D1EE0">
        <w:rPr>
          <w:rFonts w:ascii="宋体" w:hAnsi="宋体" w:hint="eastAsia"/>
        </w:rPr>
        <w:t>字节</w:t>
      </w:r>
      <w:r w:rsidR="00624512" w:rsidRPr="009D1EE0">
        <w:rPr>
          <w:rFonts w:ascii="宋体" w:hAnsi="宋体" w:hint="eastAsia"/>
        </w:rPr>
        <w:t>，而long类型一般默认为</w:t>
      </w:r>
      <w:r w:rsidR="003A3D13" w:rsidRPr="009D1EE0">
        <w:rPr>
          <w:rFonts w:ascii="宋体" w:hAnsi="宋体" w:hint="eastAsia"/>
        </w:rPr>
        <w:t>8字节，所以win</w:t>
      </w:r>
      <w:r w:rsidR="003A3D13" w:rsidRPr="009D1EE0">
        <w:rPr>
          <w:rFonts w:ascii="宋体" w:hAnsi="宋体"/>
        </w:rPr>
        <w:t>32</w:t>
      </w:r>
      <w:r w:rsidR="003A3D13" w:rsidRPr="009D1EE0">
        <w:rPr>
          <w:rFonts w:ascii="宋体" w:hAnsi="宋体" w:hint="eastAsia"/>
        </w:rPr>
        <w:t>下需要使用 l</w:t>
      </w:r>
      <w:r w:rsidR="003A3D13" w:rsidRPr="009D1EE0">
        <w:rPr>
          <w:rFonts w:ascii="宋体" w:hAnsi="宋体"/>
        </w:rPr>
        <w:t xml:space="preserve">ong long </w:t>
      </w:r>
      <w:r w:rsidR="003A3D13" w:rsidRPr="009D1EE0">
        <w:rPr>
          <w:rFonts w:ascii="宋体" w:hAnsi="宋体" w:hint="eastAsia"/>
        </w:rPr>
        <w:t>代替。其中，C语言提供来stdint.h库用于跨平台开发的固定长度类型，下面是使用示例。</w:t>
      </w:r>
    </w:p>
    <w:p w14:paraId="7640128E" w14:textId="77777777" w:rsidR="00421FEF" w:rsidRDefault="00421FEF" w:rsidP="00567228">
      <w:pPr>
        <w:ind w:firstLine="480"/>
      </w:pPr>
    </w:p>
    <w:p w14:paraId="502DF620" w14:textId="77777777" w:rsidR="0084713B" w:rsidRDefault="0084713B" w:rsidP="00567228">
      <w:pPr>
        <w:ind w:firstLine="480"/>
        <w:sectPr w:rsidR="0084713B" w:rsidSect="0061522B">
          <w:pgSz w:w="11906" w:h="16838"/>
          <w:pgMar w:top="1440" w:right="1800" w:bottom="1440" w:left="1800" w:header="851" w:footer="992" w:gutter="0"/>
          <w:cols w:space="425"/>
          <w:docGrid w:type="lines" w:linePitch="312"/>
        </w:sectPr>
      </w:pPr>
    </w:p>
    <w:p w14:paraId="4A38CE7A" w14:textId="1518D430" w:rsidR="001A32F5" w:rsidRDefault="00567228" w:rsidP="00AD3E10">
      <w:pPr>
        <w:pStyle w:val="1"/>
        <w:spacing w:before="156" w:after="156"/>
        <w:ind w:firstLine="482"/>
      </w:pPr>
      <w:bookmarkStart w:id="115" w:name="_Toc131520164"/>
      <w:bookmarkStart w:id="116" w:name="_Toc131520586"/>
      <w:bookmarkStart w:id="117" w:name="_Toc131521104"/>
      <w:bookmarkStart w:id="118" w:name="_Toc131521294"/>
      <w:bookmarkStart w:id="119" w:name="_Toc131522063"/>
      <w:r>
        <w:rPr>
          <w:rFonts w:hint="eastAsia"/>
        </w:rPr>
        <w:lastRenderedPageBreak/>
        <w:t>分析软件需求</w:t>
      </w:r>
      <w:bookmarkEnd w:id="115"/>
      <w:bookmarkEnd w:id="116"/>
      <w:bookmarkEnd w:id="117"/>
      <w:bookmarkEnd w:id="118"/>
      <w:bookmarkEnd w:id="119"/>
    </w:p>
    <w:p w14:paraId="7490E3AA" w14:textId="3DCA64AD" w:rsidR="00DD223B" w:rsidRDefault="00DD223B" w:rsidP="003F14A4">
      <w:pPr>
        <w:pStyle w:val="2"/>
      </w:pPr>
      <w:bookmarkStart w:id="120" w:name="_Toc131520165"/>
      <w:bookmarkStart w:id="121" w:name="_Toc131520587"/>
      <w:bookmarkStart w:id="122" w:name="_Toc131521105"/>
      <w:bookmarkStart w:id="123" w:name="_Toc131521295"/>
      <w:bookmarkStart w:id="124" w:name="_Toc131522064"/>
      <w:r>
        <w:rPr>
          <w:rFonts w:hint="eastAsia"/>
        </w:rPr>
        <w:t>通信聊天软件的功能简介</w:t>
      </w:r>
      <w:bookmarkEnd w:id="120"/>
      <w:bookmarkEnd w:id="121"/>
      <w:bookmarkEnd w:id="122"/>
      <w:bookmarkEnd w:id="123"/>
      <w:bookmarkEnd w:id="124"/>
    </w:p>
    <w:p w14:paraId="18851E96" w14:textId="4E9C4D32" w:rsidR="00DD223B" w:rsidRPr="00DD223B" w:rsidRDefault="00DD223B" w:rsidP="00DD223B">
      <w:pPr>
        <w:ind w:firstLine="480"/>
      </w:pPr>
      <w:r>
        <w:rPr>
          <w:rFonts w:hint="eastAsia"/>
        </w:rPr>
        <w:t>现在市面上的</w:t>
      </w:r>
      <w:r w:rsidRPr="00DD223B">
        <w:rPr>
          <w:rFonts w:hint="eastAsia"/>
        </w:rPr>
        <w:t>即时通讯工具的基本功能</w:t>
      </w:r>
      <w:r>
        <w:rPr>
          <w:rFonts w:hint="eastAsia"/>
        </w:rPr>
        <w:t>一般都能会有：</w:t>
      </w:r>
      <w:r w:rsidRPr="00DD223B">
        <w:rPr>
          <w:rFonts w:hint="eastAsia"/>
        </w:rPr>
        <w:t>即时聊天、语音电话、发送个人</w:t>
      </w:r>
      <w:r w:rsidRPr="00DD223B">
        <w:rPr>
          <w:rFonts w:hint="eastAsia"/>
        </w:rPr>
        <w:t>/</w:t>
      </w:r>
      <w:r w:rsidRPr="00DD223B">
        <w:rPr>
          <w:rFonts w:hint="eastAsia"/>
        </w:rPr>
        <w:t>团体信息、附近用户利、添加好友、讨论组、群聊、即时语音、图片</w:t>
      </w:r>
      <w:r w:rsidRPr="00DD223B">
        <w:rPr>
          <w:rFonts w:hint="eastAsia"/>
        </w:rPr>
        <w:t>/</w:t>
      </w:r>
      <w:r w:rsidRPr="00DD223B">
        <w:rPr>
          <w:rFonts w:hint="eastAsia"/>
        </w:rPr>
        <w:t>视频、红包等</w:t>
      </w:r>
      <w:r>
        <w:rPr>
          <w:rFonts w:hint="eastAsia"/>
        </w:rPr>
        <w:t>多项的社交娱乐功能，本项目主要着重的研究点是通信协议、</w:t>
      </w:r>
      <w:r>
        <w:rPr>
          <w:rFonts w:hint="eastAsia"/>
        </w:rPr>
        <w:t>UI</w:t>
      </w:r>
      <w:r>
        <w:rPr>
          <w:rFonts w:hint="eastAsia"/>
        </w:rPr>
        <w:t>设计与网络架构方面，所以只实现其中</w:t>
      </w:r>
      <w:r w:rsidR="0084713B">
        <w:rPr>
          <w:rFonts w:hint="eastAsia"/>
        </w:rPr>
        <w:t>部分关于信息传输、基本需求等主要内容，业务逻辑部分暂不讨论</w:t>
      </w:r>
      <w:r w:rsidRPr="00DD223B">
        <w:rPr>
          <w:rFonts w:hint="eastAsia"/>
        </w:rPr>
        <w:t>。</w:t>
      </w:r>
    </w:p>
    <w:p w14:paraId="16DA90A6" w14:textId="0111002D" w:rsidR="00567228" w:rsidRDefault="00672377" w:rsidP="003F14A4">
      <w:pPr>
        <w:pStyle w:val="2"/>
      </w:pPr>
      <w:bookmarkStart w:id="125" w:name="_Toc131520166"/>
      <w:bookmarkStart w:id="126" w:name="_Toc131520588"/>
      <w:bookmarkStart w:id="127" w:name="_Toc131521106"/>
      <w:bookmarkStart w:id="128" w:name="_Toc131521296"/>
      <w:bookmarkStart w:id="129" w:name="_Toc131522065"/>
      <w:r>
        <w:rPr>
          <w:rFonts w:hint="eastAsia"/>
        </w:rPr>
        <w:t>主流实现的</w:t>
      </w:r>
      <w:r w:rsidR="00567228">
        <w:rPr>
          <w:rFonts w:hint="eastAsia"/>
        </w:rPr>
        <w:t>基本通信功能</w:t>
      </w:r>
      <w:bookmarkEnd w:id="125"/>
      <w:bookmarkEnd w:id="126"/>
      <w:bookmarkEnd w:id="127"/>
      <w:bookmarkEnd w:id="128"/>
      <w:bookmarkEnd w:id="129"/>
    </w:p>
    <w:p w14:paraId="073A4447" w14:textId="53AB4A1C" w:rsidR="00322947" w:rsidRDefault="00322947" w:rsidP="00322947">
      <w:pPr>
        <w:ind w:firstLine="480"/>
      </w:pPr>
      <w:r>
        <w:rPr>
          <w:rFonts w:hint="eastAsia"/>
        </w:rPr>
        <w:t>该软件依照现在比较流行的聊天软件</w:t>
      </w:r>
      <w:r w:rsidR="0084713B">
        <w:rPr>
          <w:rFonts w:hint="eastAsia"/>
        </w:rPr>
        <w:t>的主流逻辑与通信功能</w:t>
      </w:r>
      <w:r>
        <w:rPr>
          <w:rFonts w:hint="eastAsia"/>
        </w:rPr>
        <w:t>做出来以下几点的</w:t>
      </w:r>
      <w:r w:rsidR="00DD223B">
        <w:rPr>
          <w:rFonts w:hint="eastAsia"/>
        </w:rPr>
        <w:t>设计，分别是：</w:t>
      </w:r>
    </w:p>
    <w:p w14:paraId="7C8B4AA6" w14:textId="69867930" w:rsidR="00322947" w:rsidRPr="00DD223B" w:rsidRDefault="00DD223B" w:rsidP="00DD223B">
      <w:pPr>
        <w:pStyle w:val="ac"/>
        <w:numPr>
          <w:ilvl w:val="2"/>
          <w:numId w:val="17"/>
        </w:numPr>
        <w:spacing w:line="500" w:lineRule="exact"/>
        <w:ind w:firstLineChars="0"/>
        <w:rPr>
          <w:rFonts w:ascii="宋体" w:hAnsi="宋体"/>
        </w:rPr>
      </w:pPr>
      <w:r w:rsidRPr="00DD223B">
        <w:rPr>
          <w:rFonts w:ascii="宋体" w:hAnsi="宋体" w:hint="eastAsia"/>
        </w:rPr>
        <w:t>提供互联网通信，架构公网服务器，采用S/</w:t>
      </w:r>
      <w:r w:rsidRPr="00DD223B">
        <w:rPr>
          <w:rFonts w:ascii="宋体" w:hAnsi="宋体"/>
        </w:rPr>
        <w:t>C</w:t>
      </w:r>
      <w:r w:rsidRPr="00DD223B">
        <w:rPr>
          <w:rFonts w:ascii="宋体" w:hAnsi="宋体" w:hint="eastAsia"/>
        </w:rPr>
        <w:t>的服务器</w:t>
      </w:r>
      <w:r>
        <w:rPr>
          <w:rFonts w:ascii="宋体" w:hAnsi="宋体" w:hint="eastAsia"/>
        </w:rPr>
        <w:t>、</w:t>
      </w:r>
      <w:r w:rsidRPr="00DD223B">
        <w:rPr>
          <w:rFonts w:ascii="宋体" w:hAnsi="宋体" w:hint="eastAsia"/>
        </w:rPr>
        <w:t>客户端网络架构。</w:t>
      </w:r>
    </w:p>
    <w:p w14:paraId="06BBAC08" w14:textId="2F980537" w:rsidR="00322947" w:rsidRPr="00DD223B" w:rsidRDefault="00DD223B" w:rsidP="00DD223B">
      <w:pPr>
        <w:pStyle w:val="ac"/>
        <w:numPr>
          <w:ilvl w:val="2"/>
          <w:numId w:val="17"/>
        </w:numPr>
        <w:spacing w:line="500" w:lineRule="exact"/>
        <w:ind w:firstLineChars="0"/>
        <w:rPr>
          <w:rFonts w:ascii="宋体" w:hAnsi="宋体"/>
        </w:rPr>
      </w:pPr>
      <w:r w:rsidRPr="00DD223B">
        <w:rPr>
          <w:rFonts w:ascii="宋体" w:hAnsi="宋体" w:hint="eastAsia"/>
        </w:rPr>
        <w:t>提供</w:t>
      </w:r>
      <w:r w:rsidR="00322947" w:rsidRPr="00DD223B">
        <w:rPr>
          <w:rFonts w:ascii="宋体" w:hAnsi="宋体"/>
        </w:rPr>
        <w:t>账号</w:t>
      </w:r>
      <w:r w:rsidRPr="00DD223B">
        <w:rPr>
          <w:rFonts w:ascii="宋体" w:hAnsi="宋体" w:hint="eastAsia"/>
        </w:rPr>
        <w:t>注册功能，用于</w:t>
      </w:r>
      <w:r w:rsidR="00322947" w:rsidRPr="00DD223B">
        <w:rPr>
          <w:rFonts w:ascii="宋体" w:hAnsi="宋体"/>
        </w:rPr>
        <w:t>登陆</w:t>
      </w:r>
      <w:r w:rsidRPr="00DD223B">
        <w:rPr>
          <w:rFonts w:ascii="宋体" w:hAnsi="宋体" w:hint="eastAsia"/>
        </w:rPr>
        <w:t>验证用户身份。</w:t>
      </w:r>
    </w:p>
    <w:p w14:paraId="760CE692" w14:textId="62BD0157" w:rsidR="00DD223B" w:rsidRPr="00DD223B" w:rsidRDefault="00DD223B" w:rsidP="00DD223B">
      <w:pPr>
        <w:pStyle w:val="ac"/>
        <w:numPr>
          <w:ilvl w:val="2"/>
          <w:numId w:val="17"/>
        </w:numPr>
        <w:spacing w:line="500" w:lineRule="exact"/>
        <w:ind w:firstLineChars="0"/>
        <w:rPr>
          <w:rFonts w:ascii="宋体" w:hAnsi="宋体"/>
        </w:rPr>
      </w:pPr>
      <w:r w:rsidRPr="00DD223B">
        <w:rPr>
          <w:rFonts w:ascii="宋体" w:hAnsi="宋体" w:hint="eastAsia"/>
        </w:rPr>
        <w:t>提供好友申请等组群关系。</w:t>
      </w:r>
    </w:p>
    <w:p w14:paraId="68C36DC5" w14:textId="3AE74712" w:rsidR="00322947" w:rsidRPr="00DD223B" w:rsidRDefault="00DD223B" w:rsidP="00DD223B">
      <w:pPr>
        <w:pStyle w:val="ac"/>
        <w:numPr>
          <w:ilvl w:val="2"/>
          <w:numId w:val="17"/>
        </w:numPr>
        <w:spacing w:line="500" w:lineRule="exact"/>
        <w:ind w:firstLineChars="0"/>
        <w:rPr>
          <w:rFonts w:ascii="宋体" w:hAnsi="宋体"/>
        </w:rPr>
      </w:pPr>
      <w:r w:rsidRPr="00DD223B">
        <w:rPr>
          <w:rFonts w:ascii="宋体" w:hAnsi="宋体" w:hint="eastAsia"/>
        </w:rPr>
        <w:t>提供基本的</w:t>
      </w:r>
      <w:r w:rsidR="00322947" w:rsidRPr="00DD223B">
        <w:rPr>
          <w:rFonts w:ascii="宋体" w:hAnsi="宋体"/>
        </w:rPr>
        <w:t>文字消息发送</w:t>
      </w:r>
      <w:r w:rsidRPr="00DD223B">
        <w:rPr>
          <w:rFonts w:ascii="宋体" w:hAnsi="宋体" w:hint="eastAsia"/>
        </w:rPr>
        <w:t>功能。</w:t>
      </w:r>
    </w:p>
    <w:p w14:paraId="44AA7748" w14:textId="101941B2" w:rsidR="00DD223B" w:rsidRPr="00DD223B" w:rsidRDefault="00DD223B" w:rsidP="00DD223B">
      <w:pPr>
        <w:pStyle w:val="ac"/>
        <w:numPr>
          <w:ilvl w:val="2"/>
          <w:numId w:val="17"/>
        </w:numPr>
        <w:spacing w:line="500" w:lineRule="exact"/>
        <w:ind w:firstLineChars="0"/>
        <w:rPr>
          <w:rFonts w:ascii="宋体" w:hAnsi="宋体"/>
        </w:rPr>
      </w:pPr>
      <w:r w:rsidRPr="00DD223B">
        <w:rPr>
          <w:rFonts w:ascii="宋体" w:hAnsi="宋体" w:hint="eastAsia"/>
        </w:rPr>
        <w:t>提供基本的表情包图片</w:t>
      </w:r>
      <w:r w:rsidRPr="00DD223B">
        <w:rPr>
          <w:rFonts w:ascii="宋体" w:hAnsi="宋体"/>
        </w:rPr>
        <w:t>发送</w:t>
      </w:r>
      <w:r w:rsidRPr="00DD223B">
        <w:rPr>
          <w:rFonts w:ascii="宋体" w:hAnsi="宋体" w:hint="eastAsia"/>
        </w:rPr>
        <w:t>功能。</w:t>
      </w:r>
    </w:p>
    <w:p w14:paraId="1C1412F4" w14:textId="0E3CC678" w:rsidR="00DD223B" w:rsidRPr="00DD223B" w:rsidRDefault="00DD223B" w:rsidP="00DD223B">
      <w:pPr>
        <w:pStyle w:val="ac"/>
        <w:numPr>
          <w:ilvl w:val="2"/>
          <w:numId w:val="17"/>
        </w:numPr>
        <w:spacing w:line="500" w:lineRule="exact"/>
        <w:ind w:firstLineChars="0"/>
        <w:rPr>
          <w:rFonts w:ascii="宋体" w:hAnsi="宋体"/>
        </w:rPr>
      </w:pPr>
      <w:r w:rsidRPr="00DD223B">
        <w:rPr>
          <w:rFonts w:ascii="宋体" w:hAnsi="宋体" w:hint="eastAsia"/>
        </w:rPr>
        <w:t>提供基本的文件传输功能。</w:t>
      </w:r>
    </w:p>
    <w:p w14:paraId="4FEAC4C3" w14:textId="0E47FE72" w:rsidR="00322947" w:rsidRDefault="00DD223B" w:rsidP="00DD223B">
      <w:pPr>
        <w:pStyle w:val="ac"/>
        <w:numPr>
          <w:ilvl w:val="2"/>
          <w:numId w:val="17"/>
        </w:numPr>
        <w:spacing w:line="500" w:lineRule="exact"/>
        <w:ind w:firstLineChars="0"/>
        <w:rPr>
          <w:rFonts w:ascii="宋体" w:hAnsi="宋体"/>
        </w:rPr>
      </w:pPr>
      <w:r w:rsidRPr="00DD223B">
        <w:rPr>
          <w:rFonts w:ascii="宋体" w:hAnsi="宋体" w:hint="eastAsia"/>
        </w:rPr>
        <w:t>提供历史消息记录功能。</w:t>
      </w:r>
    </w:p>
    <w:p w14:paraId="7AF92690" w14:textId="434969A2" w:rsidR="0084713B" w:rsidRDefault="0084713B" w:rsidP="0084713B">
      <w:pPr>
        <w:pStyle w:val="ac"/>
        <w:spacing w:line="500" w:lineRule="exact"/>
        <w:ind w:left="1271" w:firstLineChars="0" w:firstLine="0"/>
        <w:rPr>
          <w:rFonts w:ascii="宋体" w:hAnsi="宋体"/>
        </w:rPr>
      </w:pPr>
    </w:p>
    <w:p w14:paraId="58D165DE" w14:textId="77777777" w:rsidR="0084713B" w:rsidRDefault="0084713B" w:rsidP="0084713B">
      <w:pPr>
        <w:pStyle w:val="ac"/>
        <w:spacing w:line="500" w:lineRule="exact"/>
        <w:ind w:left="1271" w:firstLineChars="0" w:firstLine="0"/>
        <w:rPr>
          <w:rFonts w:ascii="宋体" w:hAnsi="宋体"/>
        </w:rPr>
        <w:sectPr w:rsidR="0084713B" w:rsidSect="0061522B">
          <w:pgSz w:w="11906" w:h="16838"/>
          <w:pgMar w:top="1440" w:right="1800" w:bottom="1440" w:left="1800" w:header="851" w:footer="992" w:gutter="0"/>
          <w:cols w:space="425"/>
          <w:docGrid w:type="lines" w:linePitch="312"/>
        </w:sectPr>
      </w:pPr>
    </w:p>
    <w:p w14:paraId="5312BD5A" w14:textId="119ED420" w:rsidR="00567228" w:rsidRDefault="00567228" w:rsidP="00AD3E10">
      <w:pPr>
        <w:pStyle w:val="1"/>
        <w:spacing w:before="156" w:after="156"/>
        <w:ind w:firstLine="482"/>
      </w:pPr>
      <w:bookmarkStart w:id="130" w:name="_Toc131520167"/>
      <w:bookmarkStart w:id="131" w:name="_Toc131520589"/>
      <w:bookmarkStart w:id="132" w:name="_Toc131521107"/>
      <w:bookmarkStart w:id="133" w:name="_Toc131521297"/>
      <w:bookmarkStart w:id="134" w:name="_Toc131522066"/>
      <w:r>
        <w:rPr>
          <w:rFonts w:hint="eastAsia"/>
        </w:rPr>
        <w:lastRenderedPageBreak/>
        <w:t>客</w:t>
      </w:r>
      <w:r w:rsidR="00557461">
        <w:rPr>
          <w:rFonts w:hint="eastAsia"/>
        </w:rPr>
        <w:t>户</w:t>
      </w:r>
      <w:r>
        <w:rPr>
          <w:rFonts w:hint="eastAsia"/>
        </w:rPr>
        <w:t>端具体实现</w:t>
      </w:r>
      <w:r w:rsidR="00557461">
        <w:rPr>
          <w:rFonts w:hint="eastAsia"/>
        </w:rPr>
        <w:t>与</w:t>
      </w:r>
      <w:r>
        <w:rPr>
          <w:rFonts w:hint="eastAsia"/>
        </w:rPr>
        <w:t>基本流程</w:t>
      </w:r>
      <w:bookmarkEnd w:id="130"/>
      <w:bookmarkEnd w:id="131"/>
      <w:bookmarkEnd w:id="132"/>
      <w:bookmarkEnd w:id="133"/>
      <w:bookmarkEnd w:id="134"/>
    </w:p>
    <w:p w14:paraId="3E08F38E" w14:textId="32E636B7" w:rsidR="0064615E" w:rsidRDefault="0064615E" w:rsidP="003F14A4">
      <w:pPr>
        <w:pStyle w:val="2"/>
      </w:pPr>
      <w:bookmarkStart w:id="135" w:name="_Toc131520168"/>
      <w:bookmarkStart w:id="136" w:name="_Toc131520590"/>
      <w:bookmarkStart w:id="137" w:name="_Toc131521108"/>
      <w:bookmarkStart w:id="138" w:name="_Toc131521298"/>
      <w:bookmarkStart w:id="139" w:name="_Toc131522067"/>
      <w:r>
        <w:rPr>
          <w:rFonts w:hint="eastAsia"/>
        </w:rPr>
        <w:t>注册流程</w:t>
      </w:r>
      <w:bookmarkEnd w:id="135"/>
      <w:bookmarkEnd w:id="136"/>
      <w:bookmarkEnd w:id="137"/>
      <w:bookmarkEnd w:id="138"/>
      <w:bookmarkEnd w:id="139"/>
    </w:p>
    <w:p w14:paraId="201F2442" w14:textId="77777777" w:rsidR="005F0796" w:rsidRDefault="0064615E" w:rsidP="005F0796">
      <w:pPr>
        <w:keepNext/>
        <w:ind w:firstLine="480"/>
      </w:pPr>
      <w:r w:rsidRPr="0074549F">
        <w:rPr>
          <w:rStyle w:val="a4"/>
          <w:rFonts w:hint="eastAsia"/>
          <w:noProof/>
        </w:rPr>
        <w:drawing>
          <wp:inline distT="0" distB="0" distL="0" distR="0" wp14:anchorId="31D3628A" wp14:editId="1578061A">
            <wp:extent cx="5274310" cy="3956050"/>
            <wp:effectExtent l="0" t="0" r="2540" b="635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pic:nvPicPr>
                  <pic:blipFill>
                    <a:blip r:embed="rId17">
                      <a:extLst>
                        <a:ext uri="{28A0092B-C50C-407E-A947-70E740481C1C}">
                          <a14:useLocalDpi xmlns:a14="http://schemas.microsoft.com/office/drawing/2010/main" val="0"/>
                        </a:ext>
                      </a:extLst>
                    </a:blip>
                    <a:stretch>
                      <a:fillRect/>
                    </a:stretch>
                  </pic:blipFill>
                  <pic:spPr>
                    <a:xfrm>
                      <a:off x="0" y="0"/>
                      <a:ext cx="5274310" cy="3956050"/>
                    </a:xfrm>
                    <a:prstGeom prst="rect">
                      <a:avLst/>
                    </a:prstGeom>
                  </pic:spPr>
                </pic:pic>
              </a:graphicData>
            </a:graphic>
          </wp:inline>
        </w:drawing>
      </w:r>
    </w:p>
    <w:p w14:paraId="795104B8" w14:textId="673F1326" w:rsidR="0064615E" w:rsidRDefault="005F0796" w:rsidP="005F0796">
      <w:pPr>
        <w:pStyle w:val="a3"/>
        <w:ind w:firstLine="400"/>
        <w:jc w:val="center"/>
      </w:pPr>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533B49">
        <w:rPr>
          <w:noProof/>
        </w:rPr>
        <w:t>1</w:t>
      </w:r>
      <w:r>
        <w:fldChar w:fldCharType="end"/>
      </w:r>
      <w:r>
        <w:t xml:space="preserve"> </w:t>
      </w:r>
      <w:r w:rsidRPr="00DA26B7">
        <w:rPr>
          <w:rFonts w:hint="eastAsia"/>
        </w:rPr>
        <w:t>注册流程图</w:t>
      </w:r>
    </w:p>
    <w:p w14:paraId="08F222C5" w14:textId="77777777" w:rsidR="0064615E" w:rsidRDefault="0064615E" w:rsidP="0064615E">
      <w:pPr>
        <w:ind w:firstLine="480"/>
      </w:pPr>
      <w:r>
        <w:rPr>
          <w:rFonts w:hint="eastAsia"/>
        </w:rPr>
        <w:t>中流程图中看出从无账号状态，在软件中注册账号并成功登录到程序界面。可以看出注册界面与登录界面之间的关系，注册界面为登录界面的子类，注册界面的所有操作都会反馈到登录界面，再有登录界面反馈到管理类。管理类在初始化中已经建立与服务器了</w:t>
      </w:r>
      <w:r>
        <w:rPr>
          <w:rFonts w:hint="eastAsia"/>
        </w:rPr>
        <w:t>WebSockect</w:t>
      </w:r>
      <w:r>
        <w:rPr>
          <w:rFonts w:hint="eastAsia"/>
        </w:rPr>
        <w:t>的网络通信，最后注册界面的信息会由管理类发送到注册界面。</w:t>
      </w:r>
    </w:p>
    <w:p w14:paraId="4C2CA10E" w14:textId="60FC9874" w:rsidR="0064615E" w:rsidRDefault="0064615E" w:rsidP="0064615E">
      <w:pPr>
        <w:ind w:firstLine="480"/>
      </w:pPr>
      <w:r>
        <w:rPr>
          <w:rFonts w:hint="eastAsia"/>
        </w:rPr>
        <w:t>服务器在网络连接中接收到了客户端的信息并判断协议类型进行处理，处理结束之后反馈到客户端，此时再有客户端接收服务器的反馈信息，根据反馈的成功与失败在界面上做出相应的提示。在客户端的响应中，不管是成功或者失败最终都会重新回到登录界面上给用户。</w:t>
      </w:r>
    </w:p>
    <w:p w14:paraId="3AB90057" w14:textId="0EC543CE" w:rsidR="0064615E" w:rsidRDefault="0064615E" w:rsidP="003F14A4">
      <w:pPr>
        <w:pStyle w:val="2"/>
      </w:pPr>
      <w:bookmarkStart w:id="140" w:name="_Toc131520169"/>
      <w:bookmarkStart w:id="141" w:name="_Toc131520591"/>
      <w:bookmarkStart w:id="142" w:name="_Toc131521109"/>
      <w:bookmarkStart w:id="143" w:name="_Toc131521299"/>
      <w:bookmarkStart w:id="144" w:name="_Toc131522068"/>
      <w:r>
        <w:rPr>
          <w:rFonts w:hint="eastAsia"/>
        </w:rPr>
        <w:lastRenderedPageBreak/>
        <w:t>登录状态图与控件图介绍</w:t>
      </w:r>
      <w:bookmarkEnd w:id="140"/>
      <w:bookmarkEnd w:id="141"/>
      <w:bookmarkEnd w:id="142"/>
      <w:bookmarkEnd w:id="143"/>
      <w:bookmarkEnd w:id="144"/>
    </w:p>
    <w:p w14:paraId="4E22878F" w14:textId="77777777" w:rsidR="005F0796" w:rsidRDefault="0064615E" w:rsidP="005F0796">
      <w:pPr>
        <w:pStyle w:val="ab"/>
        <w:keepNext/>
        <w:ind w:firstLine="420"/>
        <w:jc w:val="center"/>
      </w:pPr>
      <w:r>
        <w:rPr>
          <w:rFonts w:hint="eastAsia"/>
        </w:rPr>
        <w:drawing>
          <wp:inline distT="0" distB="0" distL="0" distR="0" wp14:anchorId="388ECF3D" wp14:editId="59B12F0D">
            <wp:extent cx="5076825" cy="2657475"/>
            <wp:effectExtent l="0" t="0" r="9525"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rotWithShape="1">
                    <a:blip r:embed="rId18">
                      <a:extLst>
                        <a:ext uri="{28A0092B-C50C-407E-A947-70E740481C1C}">
                          <a14:useLocalDpi xmlns:a14="http://schemas.microsoft.com/office/drawing/2010/main" val="0"/>
                        </a:ext>
                      </a:extLst>
                    </a:blip>
                    <a:srcRect r="3744" b="10424"/>
                    <a:stretch/>
                  </pic:blipFill>
                  <pic:spPr bwMode="auto">
                    <a:xfrm>
                      <a:off x="0" y="0"/>
                      <a:ext cx="5076825" cy="2657475"/>
                    </a:xfrm>
                    <a:prstGeom prst="rect">
                      <a:avLst/>
                    </a:prstGeom>
                    <a:ln>
                      <a:noFill/>
                    </a:ln>
                    <a:extLst>
                      <a:ext uri="{53640926-AAD7-44D8-BBD7-CCE9431645EC}">
                        <a14:shadowObscured xmlns:a14="http://schemas.microsoft.com/office/drawing/2010/main"/>
                      </a:ext>
                    </a:extLst>
                  </pic:spPr>
                </pic:pic>
              </a:graphicData>
            </a:graphic>
          </wp:inline>
        </w:drawing>
      </w:r>
    </w:p>
    <w:p w14:paraId="44BC48BB" w14:textId="769AE396" w:rsidR="0064615E" w:rsidRDefault="005F0796" w:rsidP="005F0796">
      <w:pPr>
        <w:pStyle w:val="a3"/>
        <w:ind w:firstLine="400"/>
        <w:jc w:val="center"/>
      </w:pPr>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533B49">
        <w:rPr>
          <w:noProof/>
        </w:rPr>
        <w:t>2</w:t>
      </w:r>
      <w:r>
        <w:fldChar w:fldCharType="end"/>
      </w:r>
      <w:r>
        <w:t xml:space="preserve"> </w:t>
      </w:r>
      <w:r w:rsidRPr="007A7571">
        <w:t>UI</w:t>
      </w:r>
      <w:r w:rsidRPr="007A7571">
        <w:t>切换状态状态图</w:t>
      </w:r>
    </w:p>
    <w:p w14:paraId="30321290" w14:textId="77777777" w:rsidR="005F0796" w:rsidRDefault="0064615E" w:rsidP="005F0796">
      <w:pPr>
        <w:pStyle w:val="ab"/>
        <w:keepNext/>
        <w:ind w:firstLine="420"/>
      </w:pPr>
      <w:r w:rsidRPr="00D704B0">
        <w:rPr>
          <w:rFonts w:hint="eastAsia"/>
        </w:rPr>
        <w:drawing>
          <wp:inline distT="0" distB="0" distL="0" distR="0" wp14:anchorId="7D66E208" wp14:editId="6EFA44B7">
            <wp:extent cx="5274310" cy="345059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pic:nvPicPr>
                  <pic:blipFill rotWithShape="1">
                    <a:blip r:embed="rId19">
                      <a:extLst>
                        <a:ext uri="{28A0092B-C50C-407E-A947-70E740481C1C}">
                          <a14:useLocalDpi xmlns:a14="http://schemas.microsoft.com/office/drawing/2010/main" val="0"/>
                        </a:ext>
                      </a:extLst>
                    </a:blip>
                    <a:srcRect r="23981" b="12471"/>
                    <a:stretch/>
                  </pic:blipFill>
                  <pic:spPr bwMode="auto">
                    <a:xfrm>
                      <a:off x="0" y="0"/>
                      <a:ext cx="5274310" cy="3450590"/>
                    </a:xfrm>
                    <a:prstGeom prst="rect">
                      <a:avLst/>
                    </a:prstGeom>
                    <a:ln>
                      <a:noFill/>
                    </a:ln>
                    <a:extLst>
                      <a:ext uri="{53640926-AAD7-44D8-BBD7-CCE9431645EC}">
                        <a14:shadowObscured xmlns:a14="http://schemas.microsoft.com/office/drawing/2010/main"/>
                      </a:ext>
                    </a:extLst>
                  </pic:spPr>
                </pic:pic>
              </a:graphicData>
            </a:graphic>
          </wp:inline>
        </w:drawing>
      </w:r>
    </w:p>
    <w:p w14:paraId="3DC909B1" w14:textId="7E965093" w:rsidR="0064615E" w:rsidRDefault="005F0796" w:rsidP="005F0796">
      <w:pPr>
        <w:pStyle w:val="a3"/>
        <w:ind w:firstLine="400"/>
        <w:jc w:val="center"/>
      </w:pPr>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533B49">
        <w:rPr>
          <w:noProof/>
        </w:rPr>
        <w:t>3</w:t>
      </w:r>
      <w:r>
        <w:fldChar w:fldCharType="end"/>
      </w:r>
      <w:r>
        <w:t xml:space="preserve"> </w:t>
      </w:r>
      <w:r w:rsidRPr="009827BB">
        <w:rPr>
          <w:rFonts w:hint="eastAsia"/>
        </w:rPr>
        <w:t>登录界面</w:t>
      </w:r>
      <w:r w:rsidRPr="009827BB">
        <w:t>UI</w:t>
      </w:r>
      <w:r w:rsidRPr="009827BB">
        <w:t>控件图</w:t>
      </w:r>
    </w:p>
    <w:p w14:paraId="77EBF2ED" w14:textId="77777777" w:rsidR="0064615E" w:rsidRDefault="0064615E" w:rsidP="0064615E">
      <w:pPr>
        <w:ind w:firstLine="480"/>
      </w:pPr>
      <w:r>
        <w:rPr>
          <w:rFonts w:hint="eastAsia"/>
        </w:rPr>
        <w:t>从状态图可以看到各种任务的成功失败与</w:t>
      </w:r>
      <w:r>
        <w:rPr>
          <w:rFonts w:hint="eastAsia"/>
        </w:rPr>
        <w:t>UI</w:t>
      </w:r>
      <w:r>
        <w:rPr>
          <w:rFonts w:hint="eastAsia"/>
        </w:rPr>
        <w:t>窗口的反馈关系，状态图简化了网络之间的通信连接，可以更加直观的看到不同操作下成功或者失败之后操作与对</w:t>
      </w:r>
      <w:r>
        <w:rPr>
          <w:rFonts w:hint="eastAsia"/>
        </w:rPr>
        <w:t>UI</w:t>
      </w:r>
      <w:r>
        <w:rPr>
          <w:rFonts w:hint="eastAsia"/>
        </w:rPr>
        <w:t>的反馈与切换，其状态图的反馈到成功登录并显示好友聊天窗口为止。关于在状态图中的各种</w:t>
      </w:r>
      <w:r>
        <w:rPr>
          <w:rFonts w:hint="eastAsia"/>
        </w:rPr>
        <w:t>UI</w:t>
      </w:r>
      <w:r>
        <w:rPr>
          <w:rFonts w:hint="eastAsia"/>
        </w:rPr>
        <w:t>显示细节在</w:t>
      </w:r>
      <w:r>
        <w:rPr>
          <w:rFonts w:hint="eastAsia"/>
        </w:rPr>
        <w:t>UI</w:t>
      </w:r>
      <w:r>
        <w:rPr>
          <w:rFonts w:hint="eastAsia"/>
        </w:rPr>
        <w:t>控件图中都有显示，其中列出了各个</w:t>
      </w:r>
      <w:r>
        <w:rPr>
          <w:rFonts w:hint="eastAsia"/>
        </w:rPr>
        <w:lastRenderedPageBreak/>
        <w:t>UI</w:t>
      </w:r>
      <w:r>
        <w:rPr>
          <w:rFonts w:hint="eastAsia"/>
        </w:rPr>
        <w:t>窗口输入与显示所使用的控件细节。</w:t>
      </w:r>
    </w:p>
    <w:p w14:paraId="172C3AE3" w14:textId="0E77A3DD" w:rsidR="0064615E" w:rsidRDefault="0064615E" w:rsidP="003F14A4">
      <w:pPr>
        <w:pStyle w:val="2"/>
      </w:pPr>
      <w:bookmarkStart w:id="145" w:name="_Toc131520170"/>
      <w:bookmarkStart w:id="146" w:name="_Toc131520592"/>
      <w:bookmarkStart w:id="147" w:name="_Toc131521110"/>
      <w:bookmarkStart w:id="148" w:name="_Toc131521300"/>
      <w:bookmarkStart w:id="149" w:name="_Toc131522069"/>
      <w:r>
        <w:rPr>
          <w:rFonts w:hint="eastAsia"/>
        </w:rPr>
        <w:t>交换流程</w:t>
      </w:r>
      <w:bookmarkEnd w:id="145"/>
      <w:bookmarkEnd w:id="146"/>
      <w:bookmarkEnd w:id="147"/>
      <w:bookmarkEnd w:id="148"/>
      <w:bookmarkEnd w:id="149"/>
    </w:p>
    <w:p w14:paraId="2BBC3987" w14:textId="77777777" w:rsidR="005F0796" w:rsidRDefault="0064615E" w:rsidP="005F0796">
      <w:pPr>
        <w:keepNext/>
        <w:ind w:firstLine="480"/>
        <w:jc w:val="center"/>
      </w:pPr>
      <w:r>
        <w:rPr>
          <w:rFonts w:hint="eastAsia"/>
          <w:noProof/>
        </w:rPr>
        <w:drawing>
          <wp:inline distT="0" distB="0" distL="0" distR="0" wp14:anchorId="3CFA387C" wp14:editId="6655B487">
            <wp:extent cx="5274310" cy="2756535"/>
            <wp:effectExtent l="0" t="0" r="2540" b="571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pic:nvPicPr>
                  <pic:blipFill>
                    <a:blip r:embed="rId20">
                      <a:extLst>
                        <a:ext uri="{28A0092B-C50C-407E-A947-70E740481C1C}">
                          <a14:useLocalDpi xmlns:a14="http://schemas.microsoft.com/office/drawing/2010/main" val="0"/>
                        </a:ext>
                      </a:extLst>
                    </a:blip>
                    <a:stretch>
                      <a:fillRect/>
                    </a:stretch>
                  </pic:blipFill>
                  <pic:spPr>
                    <a:xfrm>
                      <a:off x="0" y="0"/>
                      <a:ext cx="5274310" cy="2756535"/>
                    </a:xfrm>
                    <a:prstGeom prst="rect">
                      <a:avLst/>
                    </a:prstGeom>
                  </pic:spPr>
                </pic:pic>
              </a:graphicData>
            </a:graphic>
          </wp:inline>
        </w:drawing>
      </w:r>
    </w:p>
    <w:p w14:paraId="333CB770" w14:textId="25727B03" w:rsidR="0064615E" w:rsidRDefault="005F0796" w:rsidP="005F0796">
      <w:pPr>
        <w:pStyle w:val="a3"/>
        <w:ind w:firstLine="400"/>
        <w:jc w:val="center"/>
      </w:pPr>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533B49">
        <w:rPr>
          <w:noProof/>
        </w:rPr>
        <w:t>4</w:t>
      </w:r>
      <w:r>
        <w:fldChar w:fldCharType="end"/>
      </w:r>
      <w:r>
        <w:t xml:space="preserve"> </w:t>
      </w:r>
      <w:r w:rsidRPr="00382BB2">
        <w:rPr>
          <w:rFonts w:hint="eastAsia"/>
        </w:rPr>
        <w:t>交换流程图</w:t>
      </w:r>
    </w:p>
    <w:p w14:paraId="6ED4EDF4" w14:textId="77777777" w:rsidR="0064615E" w:rsidRDefault="0064615E" w:rsidP="0064615E">
      <w:pPr>
        <w:ind w:firstLine="480"/>
      </w:pPr>
      <w:r>
        <w:rPr>
          <w:rFonts w:hint="eastAsia"/>
        </w:rPr>
        <w:t>在完成注册和登录流程之后，接下来就进入来正式开启聊天的过程。聊天的第一步就是要将自己的的信息成功的发送到另一个程序上来，而交换流程图就是试图去将这个过程以图形的方式呈现出来。从交换流程图中可以看出，登录成功之后的好友界面提供了好友按钮列表，该列表上拥有已经成功添加的好友，点击好友按钮就会弹出对应的聊天窗口。聊天窗口分别提供来三种输入方式，发送文本、拖入表情包和发送文件。其中拖入表情包是无需确认的，拖入即发送，发送文本是等待确认键按下后发送出已经输出在输入窗口的文字，而发送文件则会提供一个窗口让用户选择想要发送的文件，如确认要发送的文件之后，在显示区就可以看到发送文件的进度条信息。其中，不管是发送了哪一种类型的信息，其信息都会立刻追加到显示窗口，而接收方会在收到服务器的转发显示时解析出对应的信息类型并显示在他的聊天窗口上。如果没有任何动作的情况下发送聊天窗口突然弹出来了，不要惊讶，一定是有人给你发消息了。</w:t>
      </w:r>
    </w:p>
    <w:p w14:paraId="79B99143" w14:textId="77777777" w:rsidR="0064615E" w:rsidRDefault="0064615E" w:rsidP="003F14A4">
      <w:pPr>
        <w:pStyle w:val="2"/>
      </w:pPr>
      <w:bookmarkStart w:id="150" w:name="_Toc131520171"/>
      <w:bookmarkStart w:id="151" w:name="_Toc131520593"/>
      <w:bookmarkStart w:id="152" w:name="_Toc131521111"/>
      <w:bookmarkStart w:id="153" w:name="_Toc131521301"/>
      <w:bookmarkStart w:id="154" w:name="_Toc131522070"/>
      <w:r>
        <w:rPr>
          <w:rFonts w:hint="eastAsia"/>
        </w:rPr>
        <w:lastRenderedPageBreak/>
        <w:t>交换状态图与处理图介绍：</w:t>
      </w:r>
      <w:bookmarkEnd w:id="150"/>
      <w:bookmarkEnd w:id="151"/>
      <w:bookmarkEnd w:id="152"/>
      <w:bookmarkEnd w:id="153"/>
      <w:bookmarkEnd w:id="154"/>
    </w:p>
    <w:p w14:paraId="263536F2" w14:textId="77777777" w:rsidR="005F0796" w:rsidRDefault="0064615E" w:rsidP="005F0796">
      <w:pPr>
        <w:keepNext/>
        <w:ind w:firstLine="480"/>
      </w:pPr>
      <w:r>
        <w:rPr>
          <w:rFonts w:hint="eastAsia"/>
          <w:noProof/>
        </w:rPr>
        <w:drawing>
          <wp:inline distT="0" distB="0" distL="0" distR="0" wp14:anchorId="00FB83D3" wp14:editId="4BFCF4E4">
            <wp:extent cx="5274310" cy="2948026"/>
            <wp:effectExtent l="0" t="0" r="2540" b="508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pic:nvPicPr>
                  <pic:blipFill>
                    <a:blip r:embed="rId21">
                      <a:extLst>
                        <a:ext uri="{28A0092B-C50C-407E-A947-70E740481C1C}">
                          <a14:useLocalDpi xmlns:a14="http://schemas.microsoft.com/office/drawing/2010/main" val="0"/>
                        </a:ext>
                      </a:extLst>
                    </a:blip>
                    <a:stretch>
                      <a:fillRect/>
                    </a:stretch>
                  </pic:blipFill>
                  <pic:spPr>
                    <a:xfrm>
                      <a:off x="0" y="0"/>
                      <a:ext cx="5279497" cy="2950925"/>
                    </a:xfrm>
                    <a:prstGeom prst="rect">
                      <a:avLst/>
                    </a:prstGeom>
                  </pic:spPr>
                </pic:pic>
              </a:graphicData>
            </a:graphic>
          </wp:inline>
        </w:drawing>
      </w:r>
    </w:p>
    <w:p w14:paraId="5F06BFA2" w14:textId="1CAA70F4" w:rsidR="0064615E" w:rsidRDefault="005F0796" w:rsidP="005F0796">
      <w:pPr>
        <w:pStyle w:val="a3"/>
        <w:ind w:firstLine="400"/>
        <w:jc w:val="center"/>
      </w:pPr>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533B49">
        <w:rPr>
          <w:noProof/>
        </w:rPr>
        <w:t>5</w:t>
      </w:r>
      <w:r>
        <w:fldChar w:fldCharType="end"/>
      </w:r>
      <w:r>
        <w:t xml:space="preserve"> </w:t>
      </w:r>
      <w:r w:rsidRPr="004C66A2">
        <w:rPr>
          <w:rFonts w:hint="eastAsia"/>
        </w:rPr>
        <w:t>交换状态图</w:t>
      </w:r>
    </w:p>
    <w:p w14:paraId="3643A4B3" w14:textId="77777777" w:rsidR="005F0796" w:rsidRDefault="0064615E" w:rsidP="005F0796">
      <w:pPr>
        <w:keepNext/>
        <w:ind w:firstLine="480"/>
      </w:pPr>
      <w:r>
        <w:rPr>
          <w:rFonts w:hint="eastAsia"/>
          <w:noProof/>
        </w:rPr>
        <w:drawing>
          <wp:inline distT="0" distB="0" distL="0" distR="0" wp14:anchorId="424BB45B" wp14:editId="6D52F114">
            <wp:extent cx="5269174" cy="2670048"/>
            <wp:effectExtent l="0" t="0" r="825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pic:nvPicPr>
                  <pic:blipFill>
                    <a:blip r:embed="rId22">
                      <a:extLst>
                        <a:ext uri="{28A0092B-C50C-407E-A947-70E740481C1C}">
                          <a14:useLocalDpi xmlns:a14="http://schemas.microsoft.com/office/drawing/2010/main" val="0"/>
                        </a:ext>
                      </a:extLst>
                    </a:blip>
                    <a:stretch>
                      <a:fillRect/>
                    </a:stretch>
                  </pic:blipFill>
                  <pic:spPr>
                    <a:xfrm>
                      <a:off x="0" y="0"/>
                      <a:ext cx="5298570" cy="2684944"/>
                    </a:xfrm>
                    <a:prstGeom prst="rect">
                      <a:avLst/>
                    </a:prstGeom>
                  </pic:spPr>
                </pic:pic>
              </a:graphicData>
            </a:graphic>
          </wp:inline>
        </w:drawing>
      </w:r>
    </w:p>
    <w:p w14:paraId="1508D413" w14:textId="4A9406DC" w:rsidR="0064615E" w:rsidRDefault="005F0796" w:rsidP="005F0796">
      <w:pPr>
        <w:pStyle w:val="a3"/>
        <w:ind w:firstLine="400"/>
        <w:jc w:val="center"/>
      </w:pPr>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533B49">
        <w:rPr>
          <w:noProof/>
        </w:rPr>
        <w:t>6</w:t>
      </w:r>
      <w:r>
        <w:fldChar w:fldCharType="end"/>
      </w:r>
      <w:r>
        <w:t xml:space="preserve"> </w:t>
      </w:r>
      <w:r w:rsidRPr="00D30D79">
        <w:rPr>
          <w:rFonts w:hint="eastAsia"/>
        </w:rPr>
        <w:t>交换处理图</w:t>
      </w:r>
    </w:p>
    <w:p w14:paraId="76B0403B" w14:textId="77777777" w:rsidR="0064615E" w:rsidRDefault="0064615E" w:rsidP="0064615E">
      <w:pPr>
        <w:ind w:firstLine="480"/>
      </w:pPr>
      <w:r>
        <w:rPr>
          <w:rFonts w:hint="eastAsia"/>
        </w:rPr>
        <w:t>从状态图中可以清晰的看出交换数据时的各个</w:t>
      </w:r>
      <w:r>
        <w:rPr>
          <w:rFonts w:hint="eastAsia"/>
        </w:rPr>
        <w:t>UI</w:t>
      </w:r>
      <w:r>
        <w:rPr>
          <w:rFonts w:hint="eastAsia"/>
        </w:rPr>
        <w:t>控件的转换，在点击好友按键之后，会弹出对应好友的聊天窗口，而接收到服务器的交换信息之后也会弹出对应的好友聊天窗口。在接收方的交换信息的显示中，有一点需要注意，发送文本与发送表情包都是在全部数据接收完成之后一次性完成显示的，而发送文件则会将信息以进度条的方式持续显示，这是因为文件一般都比较大，短时间内无法完成交换，在本项目中并没有限制发送文件的大小。</w:t>
      </w:r>
    </w:p>
    <w:p w14:paraId="629D05F3" w14:textId="77777777" w:rsidR="0064615E" w:rsidRPr="00D43942" w:rsidRDefault="0064615E" w:rsidP="0064615E">
      <w:pPr>
        <w:ind w:firstLine="480"/>
      </w:pPr>
      <w:r>
        <w:rPr>
          <w:rFonts w:hint="eastAsia"/>
        </w:rPr>
        <w:lastRenderedPageBreak/>
        <w:t>在服务器的交换处理图中可以看出，因为不确定在发送信息时对方是否可以马上接受，所有设置了发送缓冲区确保了当好友不在线时依旧可以发送信息，而好友上线时去检索离线缓冲区内是否有发给他的信息，如果有则可以在上线时接收到信息。</w:t>
      </w:r>
    </w:p>
    <w:p w14:paraId="36E07A3C" w14:textId="20006EA2" w:rsidR="003E0790" w:rsidRDefault="003E0790" w:rsidP="003F14A4">
      <w:pPr>
        <w:pStyle w:val="2"/>
      </w:pPr>
      <w:bookmarkStart w:id="155" w:name="_Toc131520172"/>
      <w:bookmarkStart w:id="156" w:name="_Toc131520594"/>
      <w:bookmarkStart w:id="157" w:name="_Toc131521112"/>
      <w:bookmarkStart w:id="158" w:name="_Toc131521302"/>
      <w:bookmarkStart w:id="159" w:name="_Toc131522071"/>
      <w:r>
        <w:rPr>
          <w:rFonts w:hint="eastAsia"/>
        </w:rPr>
        <w:t>数据交换模型</w:t>
      </w:r>
      <w:bookmarkEnd w:id="155"/>
      <w:bookmarkEnd w:id="156"/>
      <w:bookmarkEnd w:id="157"/>
      <w:bookmarkEnd w:id="158"/>
      <w:bookmarkEnd w:id="159"/>
    </w:p>
    <w:p w14:paraId="525019F2" w14:textId="77777777" w:rsidR="005F0796" w:rsidRDefault="003E0790" w:rsidP="005F0796">
      <w:pPr>
        <w:keepNext/>
        <w:ind w:firstLine="480"/>
      </w:pPr>
      <w:r>
        <w:rPr>
          <w:rFonts w:hint="eastAsia"/>
          <w:noProof/>
        </w:rPr>
        <w:drawing>
          <wp:inline distT="0" distB="0" distL="0" distR="0" wp14:anchorId="6498D34B" wp14:editId="10EE1CE2">
            <wp:extent cx="4235569" cy="2882292"/>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pic:nvPicPr>
                  <pic:blipFill>
                    <a:blip r:embed="rId23">
                      <a:extLst>
                        <a:ext uri="{28A0092B-C50C-407E-A947-70E740481C1C}">
                          <a14:useLocalDpi xmlns:a14="http://schemas.microsoft.com/office/drawing/2010/main" val="0"/>
                        </a:ext>
                      </a:extLst>
                    </a:blip>
                    <a:stretch>
                      <a:fillRect/>
                    </a:stretch>
                  </pic:blipFill>
                  <pic:spPr>
                    <a:xfrm>
                      <a:off x="0" y="0"/>
                      <a:ext cx="4250059" cy="2892153"/>
                    </a:xfrm>
                    <a:prstGeom prst="rect">
                      <a:avLst/>
                    </a:prstGeom>
                  </pic:spPr>
                </pic:pic>
              </a:graphicData>
            </a:graphic>
          </wp:inline>
        </w:drawing>
      </w:r>
    </w:p>
    <w:p w14:paraId="41830BA0" w14:textId="6EDF6367" w:rsidR="003E0790" w:rsidRDefault="005F0796" w:rsidP="005F0796">
      <w:pPr>
        <w:pStyle w:val="a3"/>
        <w:ind w:firstLine="400"/>
        <w:jc w:val="center"/>
      </w:pPr>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533B49">
        <w:rPr>
          <w:noProof/>
        </w:rPr>
        <w:t>7</w:t>
      </w:r>
      <w:r>
        <w:fldChar w:fldCharType="end"/>
      </w:r>
      <w:r>
        <w:t xml:space="preserve"> </w:t>
      </w:r>
      <w:r w:rsidRPr="00165ED4">
        <w:rPr>
          <w:rFonts w:hint="eastAsia"/>
        </w:rPr>
        <w:t>好友添加处理模型</w:t>
      </w:r>
    </w:p>
    <w:p w14:paraId="4481A778" w14:textId="77777777" w:rsidR="005F0796" w:rsidRDefault="003E0790" w:rsidP="005F0796">
      <w:pPr>
        <w:keepNext/>
        <w:ind w:firstLine="480"/>
      </w:pPr>
      <w:r>
        <w:rPr>
          <w:rFonts w:hint="eastAsia"/>
          <w:noProof/>
        </w:rPr>
        <w:drawing>
          <wp:inline distT="0" distB="0" distL="0" distR="0" wp14:anchorId="439D3C8D" wp14:editId="6DC101AD">
            <wp:extent cx="4399471" cy="2694520"/>
            <wp:effectExtent l="0" t="0" r="127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pic:nvPicPr>
                  <pic:blipFill>
                    <a:blip r:embed="rId24">
                      <a:extLst>
                        <a:ext uri="{28A0092B-C50C-407E-A947-70E740481C1C}">
                          <a14:useLocalDpi xmlns:a14="http://schemas.microsoft.com/office/drawing/2010/main" val="0"/>
                        </a:ext>
                      </a:extLst>
                    </a:blip>
                    <a:stretch>
                      <a:fillRect/>
                    </a:stretch>
                  </pic:blipFill>
                  <pic:spPr>
                    <a:xfrm>
                      <a:off x="0" y="0"/>
                      <a:ext cx="4400567" cy="2695191"/>
                    </a:xfrm>
                    <a:prstGeom prst="rect">
                      <a:avLst/>
                    </a:prstGeom>
                  </pic:spPr>
                </pic:pic>
              </a:graphicData>
            </a:graphic>
          </wp:inline>
        </w:drawing>
      </w:r>
    </w:p>
    <w:p w14:paraId="52F85EA0" w14:textId="796C6363" w:rsidR="003E0790" w:rsidRDefault="005F0796" w:rsidP="005F0796">
      <w:pPr>
        <w:pStyle w:val="a3"/>
        <w:ind w:firstLine="400"/>
        <w:jc w:val="center"/>
      </w:pPr>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533B49">
        <w:rPr>
          <w:noProof/>
        </w:rPr>
        <w:t>8</w:t>
      </w:r>
      <w:r>
        <w:fldChar w:fldCharType="end"/>
      </w:r>
      <w:r>
        <w:t xml:space="preserve"> </w:t>
      </w:r>
      <w:r w:rsidRPr="00746FE7">
        <w:rPr>
          <w:rFonts w:hint="eastAsia"/>
        </w:rPr>
        <w:t>任务请求响应模型</w:t>
      </w:r>
    </w:p>
    <w:p w14:paraId="73BB9FC3" w14:textId="77777777" w:rsidR="005F0796" w:rsidRDefault="003E0790" w:rsidP="005F0796">
      <w:pPr>
        <w:keepNext/>
        <w:ind w:firstLine="480"/>
      </w:pPr>
      <w:r>
        <w:rPr>
          <w:rFonts w:hint="eastAsia"/>
          <w:noProof/>
        </w:rPr>
        <w:lastRenderedPageBreak/>
        <w:drawing>
          <wp:inline distT="0" distB="0" distL="0" distR="0" wp14:anchorId="71DF5D2E" wp14:editId="607E8352">
            <wp:extent cx="4261449" cy="2986337"/>
            <wp:effectExtent l="0" t="0" r="6350" b="508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pic:nvPicPr>
                  <pic:blipFill>
                    <a:blip r:embed="rId25">
                      <a:extLst>
                        <a:ext uri="{28A0092B-C50C-407E-A947-70E740481C1C}">
                          <a14:useLocalDpi xmlns:a14="http://schemas.microsoft.com/office/drawing/2010/main" val="0"/>
                        </a:ext>
                      </a:extLst>
                    </a:blip>
                    <a:stretch>
                      <a:fillRect/>
                    </a:stretch>
                  </pic:blipFill>
                  <pic:spPr>
                    <a:xfrm>
                      <a:off x="0" y="0"/>
                      <a:ext cx="4270926" cy="2992978"/>
                    </a:xfrm>
                    <a:prstGeom prst="rect">
                      <a:avLst/>
                    </a:prstGeom>
                  </pic:spPr>
                </pic:pic>
              </a:graphicData>
            </a:graphic>
          </wp:inline>
        </w:drawing>
      </w:r>
    </w:p>
    <w:p w14:paraId="154633A5" w14:textId="53EEEF54" w:rsidR="003E0790" w:rsidRDefault="005F0796" w:rsidP="005F0796">
      <w:pPr>
        <w:pStyle w:val="a3"/>
        <w:ind w:firstLine="400"/>
        <w:jc w:val="center"/>
      </w:pPr>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533B49">
        <w:rPr>
          <w:noProof/>
        </w:rPr>
        <w:t>9</w:t>
      </w:r>
      <w:r>
        <w:fldChar w:fldCharType="end"/>
      </w:r>
      <w:r>
        <w:t xml:space="preserve"> </w:t>
      </w:r>
      <w:r w:rsidRPr="00F21855">
        <w:rPr>
          <w:rFonts w:hint="eastAsia"/>
        </w:rPr>
        <w:t>数据交换模型</w:t>
      </w:r>
    </w:p>
    <w:p w14:paraId="1B21391D" w14:textId="589298A1" w:rsidR="003E0790" w:rsidRDefault="003E0790" w:rsidP="003E0790">
      <w:pPr>
        <w:ind w:firstLine="480"/>
      </w:pPr>
      <w:r>
        <w:rPr>
          <w:rFonts w:hint="eastAsia"/>
        </w:rPr>
        <w:t>好友添加模型在数据转发到另一个客户端时对数据进行了处理，既设计到对数据的处理也涉及到数据的转发，所以从服务器的三个交换模型中可以看出，好友添加的处理模式是较为复杂的。因为好友添加时涉及到来对另一个用户的请求答复，而答复的结果又会影响到服务器的行为，所以服务器在转发时做了更多处理。与数据交换模型相比，好友添加模型多了服务器对数据的处理，因为数据交换在服务器不需要处理任何数据，只需要直接查询转发即可，故而简单；与请求响应模型相比，请求响应模型只需要将接收到的数据进行处理并原路返回结果即可，不涉及其他用户客户端，故而简单。好友添加处理模型的设计其实是为了优化用户体验而单独设计的，因为在成功添加好友之后服务器需要同时向双方下发反馈结构，提示客户端重新拉去好友列表的信息，将新好友及时更新到好友列表中。添加好友处理模型并不是必须的，因为将数据交换模型与请求响应模型结合在一起使用也可以达到一样的目的，只不过需要在客户端做更多的处理，也因为多次交换而浪费更多网络资源，故而采用新的处理模型优化处理流程。</w:t>
      </w:r>
    </w:p>
    <w:p w14:paraId="0AF62EA9" w14:textId="349DC0E4" w:rsidR="005E0977" w:rsidRDefault="005E0977" w:rsidP="005E0977">
      <w:pPr>
        <w:pStyle w:val="2"/>
      </w:pPr>
      <w:bookmarkStart w:id="160" w:name="_Toc131520173"/>
      <w:bookmarkStart w:id="161" w:name="_Toc131520595"/>
      <w:bookmarkStart w:id="162" w:name="_Toc131521113"/>
      <w:bookmarkStart w:id="163" w:name="_Toc131521303"/>
      <w:bookmarkStart w:id="164" w:name="_Toc131522072"/>
      <w:r>
        <w:rPr>
          <w:rFonts w:hint="eastAsia"/>
        </w:rPr>
        <w:t>本章小结</w:t>
      </w:r>
      <w:bookmarkEnd w:id="160"/>
      <w:bookmarkEnd w:id="161"/>
      <w:bookmarkEnd w:id="162"/>
      <w:bookmarkEnd w:id="163"/>
      <w:bookmarkEnd w:id="164"/>
    </w:p>
    <w:p w14:paraId="5DF7E2EB" w14:textId="63A9F63C" w:rsidR="0064615E" w:rsidRPr="00A93D21" w:rsidRDefault="005E0977" w:rsidP="0064615E">
      <w:pPr>
        <w:ind w:firstLine="480"/>
      </w:pPr>
      <w:r>
        <w:rPr>
          <w:rFonts w:hint="eastAsia"/>
        </w:rPr>
        <w:t>本章用图表的方式展示来客户端的登录流程、注册流程与数据交换流程，其中登录流程与注册流程中包含了</w:t>
      </w:r>
      <w:r>
        <w:rPr>
          <w:rFonts w:hint="eastAsia"/>
        </w:rPr>
        <w:t>UI</w:t>
      </w:r>
      <w:r>
        <w:rPr>
          <w:rFonts w:hint="eastAsia"/>
        </w:rPr>
        <w:t>界面切换的状态图与</w:t>
      </w:r>
      <w:r>
        <w:rPr>
          <w:rFonts w:hint="eastAsia"/>
        </w:rPr>
        <w:t>UI</w:t>
      </w:r>
      <w:r>
        <w:rPr>
          <w:rFonts w:hint="eastAsia"/>
        </w:rPr>
        <w:t>各个界面的详细控件布局，记录着每个窗口所提供给用户的操作与操作对应的触发流程。</w:t>
      </w:r>
      <w:r w:rsidR="00A93D21">
        <w:rPr>
          <w:rFonts w:hint="eastAsia"/>
        </w:rPr>
        <w:t>在数据交</w:t>
      </w:r>
      <w:r w:rsidR="00A93D21">
        <w:rPr>
          <w:rFonts w:hint="eastAsia"/>
        </w:rPr>
        <w:lastRenderedPageBreak/>
        <w:t>换简介的环节中还列出了任务请求模型、数据交换模型以及好友申请时经过特殊处理的交换模型，可以从模型中看出数据在客户端与服务器之间是如何进行交互，如何将处理任务与交换模型绑定在一起的。</w:t>
      </w:r>
    </w:p>
    <w:p w14:paraId="7FA32901" w14:textId="53A1F55D" w:rsidR="00567228" w:rsidRDefault="00567228" w:rsidP="00567228">
      <w:pPr>
        <w:ind w:firstLine="480"/>
      </w:pPr>
    </w:p>
    <w:p w14:paraId="75FC5F91" w14:textId="77777777" w:rsidR="00F35649" w:rsidRDefault="00F35649" w:rsidP="00567228">
      <w:pPr>
        <w:ind w:firstLine="480"/>
        <w:sectPr w:rsidR="00F35649" w:rsidSect="0061522B">
          <w:pgSz w:w="11906" w:h="16838"/>
          <w:pgMar w:top="1440" w:right="1800" w:bottom="1440" w:left="1800" w:header="851" w:footer="992" w:gutter="0"/>
          <w:cols w:space="425"/>
          <w:docGrid w:type="lines" w:linePitch="312"/>
        </w:sectPr>
      </w:pPr>
    </w:p>
    <w:p w14:paraId="342947DC" w14:textId="78A40DFB" w:rsidR="00567228" w:rsidRDefault="00567228" w:rsidP="00AD3E10">
      <w:pPr>
        <w:pStyle w:val="1"/>
        <w:spacing w:before="156" w:after="156"/>
        <w:ind w:firstLine="482"/>
      </w:pPr>
      <w:bookmarkStart w:id="165" w:name="_Toc131520174"/>
      <w:bookmarkStart w:id="166" w:name="_Toc131520596"/>
      <w:bookmarkStart w:id="167" w:name="_Toc131521114"/>
      <w:bookmarkStart w:id="168" w:name="_Toc131521304"/>
      <w:bookmarkStart w:id="169" w:name="_Toc131522073"/>
      <w:r>
        <w:rPr>
          <w:rFonts w:hint="eastAsia"/>
        </w:rPr>
        <w:lastRenderedPageBreak/>
        <w:t>服务器具体实现</w:t>
      </w:r>
      <w:r w:rsidR="00557461">
        <w:rPr>
          <w:rFonts w:hint="eastAsia"/>
        </w:rPr>
        <w:t>与</w:t>
      </w:r>
      <w:r>
        <w:rPr>
          <w:rFonts w:hint="eastAsia"/>
        </w:rPr>
        <w:t>基本流程</w:t>
      </w:r>
      <w:bookmarkEnd w:id="165"/>
      <w:bookmarkEnd w:id="166"/>
      <w:bookmarkEnd w:id="167"/>
      <w:bookmarkEnd w:id="168"/>
      <w:bookmarkEnd w:id="169"/>
    </w:p>
    <w:p w14:paraId="7DE01687" w14:textId="449A451B" w:rsidR="00D70C86" w:rsidRDefault="00D70C86" w:rsidP="00D70C86">
      <w:pPr>
        <w:pStyle w:val="2"/>
      </w:pPr>
      <w:bookmarkStart w:id="170" w:name="_Toc131520175"/>
      <w:bookmarkStart w:id="171" w:name="_Toc131520597"/>
      <w:bookmarkStart w:id="172" w:name="_Toc131521115"/>
      <w:bookmarkStart w:id="173" w:name="_Toc131521305"/>
      <w:bookmarkStart w:id="174" w:name="_Toc131522074"/>
      <w:r>
        <w:rPr>
          <w:rFonts w:hint="eastAsia"/>
        </w:rPr>
        <w:t>请求响应模式简介</w:t>
      </w:r>
      <w:bookmarkEnd w:id="170"/>
      <w:bookmarkEnd w:id="171"/>
      <w:bookmarkEnd w:id="172"/>
      <w:bookmarkEnd w:id="173"/>
      <w:bookmarkEnd w:id="174"/>
    </w:p>
    <w:p w14:paraId="6D59EE7A" w14:textId="049E9410" w:rsidR="00D70C86" w:rsidRPr="00D70C86" w:rsidRDefault="00D70C86" w:rsidP="00D70C86">
      <w:pPr>
        <w:ind w:firstLine="480"/>
      </w:pPr>
      <w:r>
        <w:rPr>
          <w:rFonts w:hint="eastAsia"/>
        </w:rPr>
        <w:t>请求响应模式是服务器一对一处理的简单模型，由客户端发送消息到服务器，服务器会解析出任务类型之后立刻进行处理，并将处理结构原路反馈到连接的套接字上。该处理方式因为需要原地处理，通常需要处理的任务都相对简单且不耗费太对</w:t>
      </w:r>
      <w:r>
        <w:rPr>
          <w:rFonts w:hint="eastAsia"/>
        </w:rPr>
        <w:t>CPU</w:t>
      </w:r>
      <w:r>
        <w:rPr>
          <w:rFonts w:hint="eastAsia"/>
        </w:rPr>
        <w:t>资源，否则将会造成服务器长时间被占用而无法接收到其他任务请。</w:t>
      </w:r>
    </w:p>
    <w:p w14:paraId="53C45996" w14:textId="51EC26E7" w:rsidR="00C54F91" w:rsidRDefault="006A5E1E" w:rsidP="006A3708">
      <w:pPr>
        <w:pStyle w:val="3"/>
        <w:spacing w:before="156" w:after="156"/>
      </w:pPr>
      <w:bookmarkStart w:id="175" w:name="_Toc131520176"/>
      <w:bookmarkStart w:id="176" w:name="_Toc131520598"/>
      <w:bookmarkStart w:id="177" w:name="_Toc131521116"/>
      <w:bookmarkStart w:id="178" w:name="_Toc131521306"/>
      <w:bookmarkStart w:id="179" w:name="_Toc131522075"/>
      <w:r>
        <w:rPr>
          <w:rFonts w:hint="eastAsia"/>
        </w:rPr>
        <w:t>注册请求</w:t>
      </w:r>
      <w:r w:rsidR="00D70C86">
        <w:rPr>
          <w:rFonts w:hint="eastAsia"/>
        </w:rPr>
        <w:t>处理</w:t>
      </w:r>
      <w:bookmarkEnd w:id="175"/>
      <w:bookmarkEnd w:id="176"/>
      <w:bookmarkEnd w:id="177"/>
      <w:bookmarkEnd w:id="178"/>
      <w:bookmarkEnd w:id="179"/>
    </w:p>
    <w:p w14:paraId="1BA565B1" w14:textId="77777777" w:rsidR="00317D11" w:rsidRDefault="00D70C86" w:rsidP="00317D11">
      <w:pPr>
        <w:keepNext/>
        <w:ind w:firstLine="480"/>
        <w:jc w:val="center"/>
      </w:pPr>
      <w:r>
        <w:rPr>
          <w:rFonts w:hint="eastAsia"/>
          <w:noProof/>
        </w:rPr>
        <w:drawing>
          <wp:inline distT="0" distB="0" distL="0" distR="0" wp14:anchorId="7FC0613B" wp14:editId="5F85CAAE">
            <wp:extent cx="5274310" cy="3560445"/>
            <wp:effectExtent l="0" t="0" r="2540" b="190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pic:nvPicPr>
                  <pic:blipFill>
                    <a:blip r:embed="rId26">
                      <a:extLst>
                        <a:ext uri="{28A0092B-C50C-407E-A947-70E740481C1C}">
                          <a14:useLocalDpi xmlns:a14="http://schemas.microsoft.com/office/drawing/2010/main" val="0"/>
                        </a:ext>
                      </a:extLst>
                    </a:blip>
                    <a:stretch>
                      <a:fillRect/>
                    </a:stretch>
                  </pic:blipFill>
                  <pic:spPr>
                    <a:xfrm>
                      <a:off x="0" y="0"/>
                      <a:ext cx="5274310" cy="3560445"/>
                    </a:xfrm>
                    <a:prstGeom prst="rect">
                      <a:avLst/>
                    </a:prstGeom>
                  </pic:spPr>
                </pic:pic>
              </a:graphicData>
            </a:graphic>
          </wp:inline>
        </w:drawing>
      </w:r>
    </w:p>
    <w:p w14:paraId="3E8C848F" w14:textId="15464A85" w:rsidR="006A3708" w:rsidRDefault="00317D11" w:rsidP="00317D11">
      <w:pPr>
        <w:pStyle w:val="a3"/>
        <w:ind w:firstLine="400"/>
        <w:jc w:val="center"/>
      </w:pPr>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533B49">
        <w:rPr>
          <w:noProof/>
        </w:rPr>
        <w:t>10</w:t>
      </w:r>
      <w:r>
        <w:fldChar w:fldCharType="end"/>
      </w:r>
      <w:r>
        <w:t xml:space="preserve"> </w:t>
      </w:r>
      <w:r>
        <w:rPr>
          <w:rFonts w:hint="eastAsia"/>
        </w:rPr>
        <w:t>服务器注册处理</w:t>
      </w:r>
    </w:p>
    <w:p w14:paraId="40B5DC09" w14:textId="322D19FA" w:rsidR="00D70C86" w:rsidRPr="006A3708" w:rsidRDefault="00D70C86" w:rsidP="006A3708">
      <w:pPr>
        <w:ind w:firstLine="480"/>
      </w:pPr>
      <w:r>
        <w:rPr>
          <w:rFonts w:hint="eastAsia"/>
        </w:rPr>
        <w:t>从图中可以看出，每当客户端进行注册时，服务器会生成随机账号并插入到数据库，如果可以重新插入数据库则表示当前已经成功生成出唯一账号，且当插入失败时会重新</w:t>
      </w:r>
      <w:r w:rsidR="00317D11">
        <w:rPr>
          <w:rFonts w:hint="eastAsia"/>
        </w:rPr>
        <w:t>生成账号。在服务器的实际实现上，账号长度为十位长度的整数，随机生成的上限为十万次，如果十万次都无法成功插入数据库则表明此时的数据库几乎达到了满载状态，在这种状态下服务器会直接禁用注册功能以保证现有数据库的正常使用。</w:t>
      </w:r>
    </w:p>
    <w:p w14:paraId="0855A189" w14:textId="074A4AEA" w:rsidR="006A5E1E" w:rsidRDefault="006A5E1E" w:rsidP="006A3708">
      <w:pPr>
        <w:pStyle w:val="3"/>
        <w:spacing w:before="156" w:after="156"/>
      </w:pPr>
      <w:bookmarkStart w:id="180" w:name="_Toc131520177"/>
      <w:bookmarkStart w:id="181" w:name="_Toc131520599"/>
      <w:bookmarkStart w:id="182" w:name="_Toc131521117"/>
      <w:bookmarkStart w:id="183" w:name="_Toc131521307"/>
      <w:bookmarkStart w:id="184" w:name="_Toc131522076"/>
      <w:r>
        <w:rPr>
          <w:rFonts w:hint="eastAsia"/>
        </w:rPr>
        <w:lastRenderedPageBreak/>
        <w:t>登录请求</w:t>
      </w:r>
      <w:r w:rsidR="00D70C86">
        <w:rPr>
          <w:rFonts w:hint="eastAsia"/>
        </w:rPr>
        <w:t>处理</w:t>
      </w:r>
      <w:bookmarkEnd w:id="180"/>
      <w:bookmarkEnd w:id="181"/>
      <w:bookmarkEnd w:id="182"/>
      <w:bookmarkEnd w:id="183"/>
      <w:bookmarkEnd w:id="184"/>
    </w:p>
    <w:p w14:paraId="0F72EA39" w14:textId="77777777" w:rsidR="0061098E" w:rsidRDefault="00317D11" w:rsidP="0061098E">
      <w:pPr>
        <w:keepNext/>
        <w:ind w:firstLine="480"/>
        <w:jc w:val="center"/>
      </w:pPr>
      <w:r>
        <w:rPr>
          <w:noProof/>
        </w:rPr>
        <w:drawing>
          <wp:inline distT="0" distB="0" distL="0" distR="0" wp14:anchorId="7EA542C4" wp14:editId="25B34E7D">
            <wp:extent cx="4677428" cy="4039164"/>
            <wp:effectExtent l="0" t="0" r="889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pic:nvPicPr>
                  <pic:blipFill>
                    <a:blip r:embed="rId27">
                      <a:extLst>
                        <a:ext uri="{28A0092B-C50C-407E-A947-70E740481C1C}">
                          <a14:useLocalDpi xmlns:a14="http://schemas.microsoft.com/office/drawing/2010/main" val="0"/>
                        </a:ext>
                      </a:extLst>
                    </a:blip>
                    <a:stretch>
                      <a:fillRect/>
                    </a:stretch>
                  </pic:blipFill>
                  <pic:spPr>
                    <a:xfrm>
                      <a:off x="0" y="0"/>
                      <a:ext cx="4677428" cy="4039164"/>
                    </a:xfrm>
                    <a:prstGeom prst="rect">
                      <a:avLst/>
                    </a:prstGeom>
                  </pic:spPr>
                </pic:pic>
              </a:graphicData>
            </a:graphic>
          </wp:inline>
        </w:drawing>
      </w:r>
    </w:p>
    <w:p w14:paraId="4828A43C" w14:textId="70782356" w:rsidR="00317D11" w:rsidRDefault="0061098E" w:rsidP="0061098E">
      <w:pPr>
        <w:pStyle w:val="a3"/>
        <w:ind w:firstLine="400"/>
        <w:jc w:val="center"/>
      </w:pPr>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533B49">
        <w:rPr>
          <w:noProof/>
        </w:rPr>
        <w:t>11</w:t>
      </w:r>
      <w:r>
        <w:fldChar w:fldCharType="end"/>
      </w:r>
      <w:r>
        <w:t xml:space="preserve"> </w:t>
      </w:r>
      <w:r w:rsidRPr="00D87762">
        <w:rPr>
          <w:rFonts w:hint="eastAsia"/>
        </w:rPr>
        <w:t>服务器</w:t>
      </w:r>
      <w:r>
        <w:rPr>
          <w:rFonts w:hint="eastAsia"/>
        </w:rPr>
        <w:t>登录</w:t>
      </w:r>
      <w:r w:rsidRPr="00D87762">
        <w:rPr>
          <w:rFonts w:hint="eastAsia"/>
        </w:rPr>
        <w:t>处理</w:t>
      </w:r>
    </w:p>
    <w:p w14:paraId="268B2B1E" w14:textId="6C774FEE" w:rsidR="00317D11" w:rsidRPr="00317D11" w:rsidRDefault="00317D11" w:rsidP="00317D11">
      <w:pPr>
        <w:ind w:firstLine="480"/>
        <w:jc w:val="left"/>
      </w:pPr>
      <w:r>
        <w:rPr>
          <w:rFonts w:hint="eastAsia"/>
        </w:rPr>
        <w:t>从登录流程可以看出，与注册流程不一致的地方是登录流程会进行双重处理，不仅要保证在数据库中查询到的登录信息正确，还要保证是否可以成功插入到连接队列。在服务器中维护着一个连接队列容器，该容器存储所有成功登录的用户，</w:t>
      </w:r>
      <w:r w:rsidR="00F00B11">
        <w:rPr>
          <w:rFonts w:hint="eastAsia"/>
        </w:rPr>
        <w:t>每当有用户成功登录，就存储该用户的账号信息与连接套接字。将账号与套接字绑定之后就可以通过账号索引到套接字从而进行数据转发</w:t>
      </w:r>
      <w:r w:rsidR="00C34F0F">
        <w:rPr>
          <w:rFonts w:hint="eastAsia"/>
        </w:rPr>
        <w:t>与</w:t>
      </w:r>
      <w:r w:rsidR="00F00B11">
        <w:rPr>
          <w:rFonts w:hint="eastAsia"/>
        </w:rPr>
        <w:t>信息下发。</w:t>
      </w:r>
    </w:p>
    <w:p w14:paraId="53500B90" w14:textId="12F47324" w:rsidR="00C54F91" w:rsidRDefault="00C54F91" w:rsidP="00C54F91">
      <w:pPr>
        <w:pStyle w:val="2"/>
      </w:pPr>
      <w:bookmarkStart w:id="185" w:name="_Toc131520178"/>
      <w:bookmarkStart w:id="186" w:name="_Toc131520600"/>
      <w:bookmarkStart w:id="187" w:name="_Toc131521118"/>
      <w:bookmarkStart w:id="188" w:name="_Toc131521308"/>
      <w:bookmarkStart w:id="189" w:name="_Toc131522077"/>
      <w:r>
        <w:rPr>
          <w:rFonts w:hint="eastAsia"/>
        </w:rPr>
        <w:lastRenderedPageBreak/>
        <w:t>数据交换流程</w:t>
      </w:r>
      <w:bookmarkEnd w:id="185"/>
      <w:bookmarkEnd w:id="186"/>
      <w:bookmarkEnd w:id="187"/>
      <w:bookmarkEnd w:id="188"/>
      <w:bookmarkEnd w:id="189"/>
    </w:p>
    <w:p w14:paraId="77E2CDE4" w14:textId="77777777" w:rsidR="0061098E" w:rsidRDefault="0061098E" w:rsidP="0061098E">
      <w:pPr>
        <w:keepNext/>
        <w:ind w:firstLine="480"/>
      </w:pPr>
      <w:r>
        <w:rPr>
          <w:noProof/>
        </w:rPr>
        <w:drawing>
          <wp:inline distT="0" distB="0" distL="0" distR="0" wp14:anchorId="515284EB" wp14:editId="2CE85A62">
            <wp:extent cx="4691270" cy="3920311"/>
            <wp:effectExtent l="0" t="0" r="0" b="444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pic:nvPicPr>
                  <pic:blipFill>
                    <a:blip r:embed="rId28">
                      <a:extLst>
                        <a:ext uri="{28A0092B-C50C-407E-A947-70E740481C1C}">
                          <a14:useLocalDpi xmlns:a14="http://schemas.microsoft.com/office/drawing/2010/main" val="0"/>
                        </a:ext>
                      </a:extLst>
                    </a:blip>
                    <a:stretch>
                      <a:fillRect/>
                    </a:stretch>
                  </pic:blipFill>
                  <pic:spPr>
                    <a:xfrm>
                      <a:off x="0" y="0"/>
                      <a:ext cx="4696691" cy="3924842"/>
                    </a:xfrm>
                    <a:prstGeom prst="rect">
                      <a:avLst/>
                    </a:prstGeom>
                  </pic:spPr>
                </pic:pic>
              </a:graphicData>
            </a:graphic>
          </wp:inline>
        </w:drawing>
      </w:r>
    </w:p>
    <w:p w14:paraId="5A7CD41B" w14:textId="4D1803FF" w:rsidR="0064615E" w:rsidRDefault="0061098E" w:rsidP="0061098E">
      <w:pPr>
        <w:pStyle w:val="a3"/>
        <w:ind w:firstLine="400"/>
        <w:jc w:val="center"/>
      </w:pPr>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533B49">
        <w:rPr>
          <w:noProof/>
        </w:rPr>
        <w:t>12</w:t>
      </w:r>
      <w:r>
        <w:fldChar w:fldCharType="end"/>
      </w:r>
      <w:r>
        <w:t xml:space="preserve"> </w:t>
      </w:r>
      <w:r w:rsidRPr="00091A55">
        <w:rPr>
          <w:rFonts w:hint="eastAsia"/>
        </w:rPr>
        <w:t>服务器</w:t>
      </w:r>
      <w:r>
        <w:rPr>
          <w:rFonts w:hint="eastAsia"/>
        </w:rPr>
        <w:t>转发</w:t>
      </w:r>
      <w:r w:rsidRPr="00091A55">
        <w:rPr>
          <w:rFonts w:hint="eastAsia"/>
        </w:rPr>
        <w:t>处理</w:t>
      </w:r>
    </w:p>
    <w:p w14:paraId="57CE211A" w14:textId="6686045B" w:rsidR="0061098E" w:rsidRDefault="0061098E" w:rsidP="0061098E">
      <w:pPr>
        <w:ind w:firstLine="480"/>
      </w:pPr>
      <w:r>
        <w:rPr>
          <w:rFonts w:hint="eastAsia"/>
        </w:rPr>
        <w:t>在服务器的信息转发处理上，服务器并不会做太多处理，只是将数据包的头部信息解析出来，</w:t>
      </w:r>
      <w:r w:rsidR="00C07736">
        <w:rPr>
          <w:rFonts w:hint="eastAsia"/>
        </w:rPr>
        <w:t>在传输协议中分别设置了两种类型的类型，其中一种就是数据转发类型，该类型上附带了源账号与目标账号两个索引值，在到达目的之后方便对方的回信。在服务器成功解析出</w:t>
      </w:r>
      <w:r>
        <w:rPr>
          <w:rFonts w:hint="eastAsia"/>
        </w:rPr>
        <w:t>转发</w:t>
      </w:r>
      <w:r w:rsidR="00862466">
        <w:rPr>
          <w:rFonts w:hint="eastAsia"/>
        </w:rPr>
        <w:t>目标</w:t>
      </w:r>
      <w:r>
        <w:rPr>
          <w:rFonts w:hint="eastAsia"/>
        </w:rPr>
        <w:t>的</w:t>
      </w:r>
      <w:r w:rsidR="00862466">
        <w:rPr>
          <w:rFonts w:hint="eastAsia"/>
        </w:rPr>
        <w:t>账号后便将信息原封不动的全部发送到目标用户，所有的信息都由目标客户进行处理。如果查找到目标用户不存在则原路反馈错误信息到发起用户的套接字上。</w:t>
      </w:r>
    </w:p>
    <w:p w14:paraId="777B63F3" w14:textId="1FEA8110" w:rsidR="00A93D21" w:rsidRDefault="00A93D21" w:rsidP="00A93D21">
      <w:pPr>
        <w:pStyle w:val="2"/>
      </w:pPr>
      <w:bookmarkStart w:id="190" w:name="_Toc131520179"/>
      <w:bookmarkStart w:id="191" w:name="_Toc131520601"/>
      <w:bookmarkStart w:id="192" w:name="_Toc131521119"/>
      <w:bookmarkStart w:id="193" w:name="_Toc131521309"/>
      <w:bookmarkStart w:id="194" w:name="_Toc131522078"/>
      <w:r>
        <w:rPr>
          <w:rFonts w:hint="eastAsia"/>
        </w:rPr>
        <w:t>本章小结</w:t>
      </w:r>
      <w:bookmarkEnd w:id="190"/>
      <w:bookmarkEnd w:id="191"/>
      <w:bookmarkEnd w:id="192"/>
      <w:bookmarkEnd w:id="193"/>
      <w:bookmarkEnd w:id="194"/>
    </w:p>
    <w:p w14:paraId="026603EE" w14:textId="2E19B1CF" w:rsidR="00C07736" w:rsidRPr="00C07736" w:rsidRDefault="005E071E" w:rsidP="00C07736">
      <w:pPr>
        <w:ind w:firstLine="480"/>
      </w:pPr>
      <w:r>
        <w:rPr>
          <w:rFonts w:hint="eastAsia"/>
        </w:rPr>
        <w:t>本章简单的介绍了服务器应对请求响应模型与数据交换请求模型两种不同的处理方式。服务器在处理登录、注册</w:t>
      </w:r>
      <w:r w:rsidR="00162C98">
        <w:rPr>
          <w:rFonts w:hint="eastAsia"/>
        </w:rPr>
        <w:t>这类请求响应类型时会原地处理所有信息，所以这种信息通常不会占用太多的</w:t>
      </w:r>
      <w:r w:rsidR="00162C98">
        <w:rPr>
          <w:rFonts w:hint="eastAsia"/>
        </w:rPr>
        <w:t>CPU</w:t>
      </w:r>
      <w:r w:rsidR="00162C98">
        <w:rPr>
          <w:rFonts w:hint="eastAsia"/>
        </w:rPr>
        <w:t>时间，处理数据交换信息时只是简单的解析出目标地址后便将数据原文转发。其中，在请求响应模型中也详细的展示了注册、登录请求对应的服务器处理全步骤。</w:t>
      </w:r>
    </w:p>
    <w:p w14:paraId="6BD1D7CA" w14:textId="34114C2F" w:rsidR="00567228" w:rsidRDefault="00567228" w:rsidP="001A32F5">
      <w:pPr>
        <w:ind w:firstLine="480"/>
      </w:pPr>
    </w:p>
    <w:p w14:paraId="3E82733C" w14:textId="77777777" w:rsidR="003F14A4" w:rsidRDefault="003F14A4" w:rsidP="001A32F5">
      <w:pPr>
        <w:ind w:firstLine="480"/>
        <w:sectPr w:rsidR="003F14A4" w:rsidSect="0061522B">
          <w:pgSz w:w="11906" w:h="16838"/>
          <w:pgMar w:top="1440" w:right="1800" w:bottom="1440" w:left="1800" w:header="851" w:footer="992" w:gutter="0"/>
          <w:cols w:space="425"/>
          <w:docGrid w:type="lines" w:linePitch="312"/>
        </w:sectPr>
      </w:pPr>
    </w:p>
    <w:p w14:paraId="44AD18AD" w14:textId="7B46AFC6" w:rsidR="00060137" w:rsidRDefault="00060137" w:rsidP="00AD3E10">
      <w:pPr>
        <w:pStyle w:val="1"/>
        <w:spacing w:before="156" w:after="156"/>
        <w:ind w:firstLine="482"/>
      </w:pPr>
      <w:bookmarkStart w:id="195" w:name="_Toc131520180"/>
      <w:bookmarkStart w:id="196" w:name="_Toc131520602"/>
      <w:bookmarkStart w:id="197" w:name="_Toc131521120"/>
      <w:bookmarkStart w:id="198" w:name="_Toc131521310"/>
      <w:bookmarkStart w:id="199" w:name="_Toc131522079"/>
      <w:r>
        <w:rPr>
          <w:rFonts w:hint="eastAsia"/>
        </w:rPr>
        <w:lastRenderedPageBreak/>
        <w:t>软件测试</w:t>
      </w:r>
      <w:r w:rsidR="00752C07">
        <w:rPr>
          <w:rFonts w:hint="eastAsia"/>
        </w:rPr>
        <w:t>与效果展示</w:t>
      </w:r>
      <w:bookmarkEnd w:id="195"/>
      <w:bookmarkEnd w:id="196"/>
      <w:bookmarkEnd w:id="197"/>
      <w:bookmarkEnd w:id="198"/>
      <w:bookmarkEnd w:id="199"/>
    </w:p>
    <w:p w14:paraId="37DB22B0" w14:textId="31557FCC" w:rsidR="00060137" w:rsidRDefault="00060137" w:rsidP="003F14A4">
      <w:pPr>
        <w:pStyle w:val="2"/>
      </w:pPr>
      <w:bookmarkStart w:id="200" w:name="_Toc131520181"/>
      <w:bookmarkStart w:id="201" w:name="_Toc131520603"/>
      <w:bookmarkStart w:id="202" w:name="_Toc131521121"/>
      <w:bookmarkStart w:id="203" w:name="_Toc131521311"/>
      <w:bookmarkStart w:id="204" w:name="_Toc131522080"/>
      <w:r>
        <w:rPr>
          <w:rFonts w:hint="eastAsia"/>
        </w:rPr>
        <w:t>类关系图</w:t>
      </w:r>
      <w:bookmarkEnd w:id="200"/>
      <w:bookmarkEnd w:id="201"/>
      <w:bookmarkEnd w:id="202"/>
      <w:bookmarkEnd w:id="203"/>
      <w:bookmarkEnd w:id="204"/>
    </w:p>
    <w:p w14:paraId="3CBED52E" w14:textId="77777777" w:rsidR="008306D6" w:rsidRDefault="00060137" w:rsidP="008306D6">
      <w:pPr>
        <w:keepNext/>
        <w:ind w:firstLine="480"/>
        <w:jc w:val="center"/>
      </w:pPr>
      <w:r>
        <w:rPr>
          <w:rFonts w:hint="eastAsia"/>
          <w:noProof/>
        </w:rPr>
        <w:drawing>
          <wp:inline distT="0" distB="0" distL="0" distR="0" wp14:anchorId="305FDFC0" wp14:editId="69179241">
            <wp:extent cx="3352800" cy="3136900"/>
            <wp:effectExtent l="0" t="0" r="0" b="635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pic:nvPicPr>
                  <pic:blipFill rotWithShape="1">
                    <a:blip r:embed="rId29">
                      <a:extLst>
                        <a:ext uri="{28A0092B-C50C-407E-A947-70E740481C1C}">
                          <a14:useLocalDpi xmlns:a14="http://schemas.microsoft.com/office/drawing/2010/main" val="0"/>
                        </a:ext>
                      </a:extLst>
                    </a:blip>
                    <a:srcRect r="34000"/>
                    <a:stretch/>
                  </pic:blipFill>
                  <pic:spPr bwMode="auto">
                    <a:xfrm>
                      <a:off x="0" y="0"/>
                      <a:ext cx="3352800" cy="3136900"/>
                    </a:xfrm>
                    <a:prstGeom prst="rect">
                      <a:avLst/>
                    </a:prstGeom>
                    <a:ln>
                      <a:noFill/>
                    </a:ln>
                    <a:extLst>
                      <a:ext uri="{53640926-AAD7-44D8-BBD7-CCE9431645EC}">
                        <a14:shadowObscured xmlns:a14="http://schemas.microsoft.com/office/drawing/2010/main"/>
                      </a:ext>
                    </a:extLst>
                  </pic:spPr>
                </pic:pic>
              </a:graphicData>
            </a:graphic>
          </wp:inline>
        </w:drawing>
      </w:r>
    </w:p>
    <w:p w14:paraId="0079243D" w14:textId="31C883FD" w:rsidR="00060137" w:rsidRDefault="008306D6" w:rsidP="008306D6">
      <w:pPr>
        <w:pStyle w:val="a3"/>
        <w:ind w:firstLine="400"/>
        <w:jc w:val="center"/>
      </w:pPr>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533B49">
        <w:rPr>
          <w:noProof/>
        </w:rPr>
        <w:t>13</w:t>
      </w:r>
      <w:r>
        <w:fldChar w:fldCharType="end"/>
      </w:r>
      <w:r>
        <w:t xml:space="preserve"> </w:t>
      </w:r>
      <w:r w:rsidRPr="00F07AB7">
        <w:t>UI</w:t>
      </w:r>
      <w:r w:rsidRPr="00F07AB7">
        <w:t>类关系图</w:t>
      </w:r>
    </w:p>
    <w:p w14:paraId="587C373C" w14:textId="2B1C8898" w:rsidR="00060137" w:rsidRDefault="00060137" w:rsidP="00060137">
      <w:pPr>
        <w:ind w:firstLine="480"/>
      </w:pPr>
      <w:r>
        <w:rPr>
          <w:rFonts w:hint="eastAsia"/>
        </w:rPr>
        <w:t>在进入测试之前，先来了解以下类的关系可以更明白的理解测试结果。从关系图中可以看出，</w:t>
      </w:r>
      <w:r>
        <w:rPr>
          <w:rFonts w:hint="eastAsia"/>
        </w:rPr>
        <w:t>wid_</w:t>
      </w:r>
      <w:r w:rsidRPr="00641406">
        <w:rPr>
          <w:rFonts w:hint="eastAsia"/>
        </w:rPr>
        <w:t>manage</w:t>
      </w:r>
      <w:r>
        <w:rPr>
          <w:rFonts w:hint="eastAsia"/>
        </w:rPr>
        <w:t>类组合两个子类</w:t>
      </w:r>
      <w:r>
        <w:rPr>
          <w:rFonts w:hint="eastAsia"/>
        </w:rPr>
        <w:t>wid_login</w:t>
      </w:r>
      <w:r>
        <w:rPr>
          <w:rFonts w:hint="eastAsia"/>
        </w:rPr>
        <w:t>类与</w:t>
      </w:r>
      <w:r w:rsidRPr="00EC3D9C">
        <w:t>wid_friends_list</w:t>
      </w:r>
      <w:r>
        <w:rPr>
          <w:rFonts w:hint="eastAsia"/>
        </w:rPr>
        <w:t>类，</w:t>
      </w:r>
      <w:r>
        <w:rPr>
          <w:rFonts w:hint="eastAsia"/>
        </w:rPr>
        <w:t>wid_login</w:t>
      </w:r>
      <w:r>
        <w:rPr>
          <w:rFonts w:hint="eastAsia"/>
        </w:rPr>
        <w:t>类负责登录之前的注册操作，而</w:t>
      </w:r>
      <w:r w:rsidRPr="00EC3D9C">
        <w:t>wid_friends_list</w:t>
      </w:r>
      <w:r>
        <w:rPr>
          <w:rFonts w:hint="eastAsia"/>
        </w:rPr>
        <w:t>类，负责登录之后创建聊天窗口。</w:t>
      </w:r>
      <w:r w:rsidRPr="00EC3D9C">
        <w:t>wid_friends_list</w:t>
      </w:r>
      <w:r>
        <w:rPr>
          <w:rFonts w:hint="eastAsia"/>
        </w:rPr>
        <w:t>类下的成员</w:t>
      </w:r>
      <w:r w:rsidRPr="00E77CF5">
        <w:t>wid_talk</w:t>
      </w:r>
      <w:r>
        <w:rPr>
          <w:rFonts w:hint="eastAsia"/>
        </w:rPr>
        <w:t>类负责将内容展示到界面，展示的内容又交给</w:t>
      </w:r>
      <w:r w:rsidRPr="006E5095">
        <w:rPr>
          <w:rFonts w:hint="eastAsia"/>
        </w:rPr>
        <w:t>wid_slide_list</w:t>
      </w:r>
      <w:r w:rsidRPr="006E5095">
        <w:rPr>
          <w:rFonts w:hint="eastAsia"/>
        </w:rPr>
        <w:t>类</w:t>
      </w:r>
      <w:r>
        <w:rPr>
          <w:rFonts w:hint="eastAsia"/>
        </w:rPr>
        <w:t>管理。其中</w:t>
      </w:r>
      <w:r w:rsidRPr="006E5095">
        <w:rPr>
          <w:rFonts w:hint="eastAsia"/>
        </w:rPr>
        <w:t>wid_slide_list</w:t>
      </w:r>
      <w:r w:rsidRPr="006E5095">
        <w:rPr>
          <w:rFonts w:hint="eastAsia"/>
        </w:rPr>
        <w:t>类</w:t>
      </w:r>
      <w:r>
        <w:rPr>
          <w:rFonts w:hint="eastAsia"/>
        </w:rPr>
        <w:t>是一个可滑动的列表窗口，将</w:t>
      </w:r>
      <w:r>
        <w:rPr>
          <w:rFonts w:hint="eastAsia"/>
        </w:rPr>
        <w:t>QWidget</w:t>
      </w:r>
      <w:r>
        <w:rPr>
          <w:rFonts w:hint="eastAsia"/>
        </w:rPr>
        <w:t>的子类加入列表并提供滚动的展示，其中类内存在一个容器记录来</w:t>
      </w:r>
      <w:r>
        <w:rPr>
          <w:rFonts w:hint="eastAsia"/>
        </w:rPr>
        <w:t>qt_news</w:t>
      </w:r>
      <w:r>
        <w:rPr>
          <w:rFonts w:hint="eastAsia"/>
        </w:rPr>
        <w:t>类的指针，而且</w:t>
      </w:r>
      <w:r>
        <w:rPr>
          <w:rFonts w:hint="eastAsia"/>
        </w:rPr>
        <w:t>qt_news</w:t>
      </w:r>
      <w:r>
        <w:rPr>
          <w:rFonts w:hint="eastAsia"/>
        </w:rPr>
        <w:t>类是虚类，不提供实例，</w:t>
      </w:r>
      <w:r w:rsidRPr="006E5095">
        <w:rPr>
          <w:rFonts w:hint="eastAsia"/>
        </w:rPr>
        <w:t>wid_slide_list</w:t>
      </w:r>
      <w:r w:rsidRPr="006E5095">
        <w:rPr>
          <w:rFonts w:hint="eastAsia"/>
        </w:rPr>
        <w:t>类</w:t>
      </w:r>
      <w:r>
        <w:rPr>
          <w:rFonts w:hint="eastAsia"/>
        </w:rPr>
        <w:t>管理的所有的内容都由继承自</w:t>
      </w:r>
      <w:r>
        <w:rPr>
          <w:rFonts w:hint="eastAsia"/>
        </w:rPr>
        <w:t>qt_news</w:t>
      </w:r>
      <w:r>
        <w:rPr>
          <w:rFonts w:hint="eastAsia"/>
        </w:rPr>
        <w:t>的子类提供。</w:t>
      </w:r>
    </w:p>
    <w:p w14:paraId="4503A7D6" w14:textId="7B74595D" w:rsidR="00752C07" w:rsidRDefault="00752C07" w:rsidP="003F14A4">
      <w:pPr>
        <w:pStyle w:val="2"/>
      </w:pPr>
      <w:bookmarkStart w:id="205" w:name="_Toc131520182"/>
      <w:bookmarkStart w:id="206" w:name="_Toc131520604"/>
      <w:bookmarkStart w:id="207" w:name="_Toc131521122"/>
      <w:bookmarkStart w:id="208" w:name="_Toc131521312"/>
      <w:bookmarkStart w:id="209" w:name="_Toc131522081"/>
      <w:r>
        <w:rPr>
          <w:rFonts w:hint="eastAsia"/>
        </w:rPr>
        <w:t>注册</w:t>
      </w:r>
      <w:r w:rsidR="00393497">
        <w:rPr>
          <w:rFonts w:hint="eastAsia"/>
        </w:rPr>
        <w:t>与登录</w:t>
      </w:r>
      <w:r>
        <w:rPr>
          <w:rFonts w:hint="eastAsia"/>
        </w:rPr>
        <w:t>界面展示</w:t>
      </w:r>
      <w:bookmarkEnd w:id="205"/>
      <w:bookmarkEnd w:id="206"/>
      <w:bookmarkEnd w:id="207"/>
      <w:bookmarkEnd w:id="208"/>
      <w:bookmarkEnd w:id="209"/>
    </w:p>
    <w:p w14:paraId="16313188" w14:textId="77777777" w:rsidR="00752C07" w:rsidRDefault="00752C07" w:rsidP="00752C07">
      <w:pPr>
        <w:ind w:firstLine="480"/>
      </w:pPr>
      <w:r>
        <w:rPr>
          <w:rFonts w:hint="eastAsia"/>
        </w:rPr>
        <w:t>从图中得知，</w:t>
      </w:r>
      <w:r>
        <w:rPr>
          <w:rFonts w:hint="eastAsia"/>
        </w:rPr>
        <w:t>wid_manage</w:t>
      </w:r>
      <w:r>
        <w:rPr>
          <w:rFonts w:hint="eastAsia"/>
        </w:rPr>
        <w:t>类的成员</w:t>
      </w:r>
      <w:r>
        <w:rPr>
          <w:rFonts w:hint="eastAsia"/>
        </w:rPr>
        <w:t>wid_login</w:t>
      </w:r>
      <w:r>
        <w:rPr>
          <w:rFonts w:hint="eastAsia"/>
        </w:rPr>
        <w:t>类是一个图形界面类，提供客户端的登录界面。登录界面中会提供账号输入框、密码输入框、确认登录按钮、账号注册界面、退出登录按钮。</w:t>
      </w:r>
    </w:p>
    <w:p w14:paraId="209A7E0A" w14:textId="77777777" w:rsidR="008306D6" w:rsidRDefault="00752C07" w:rsidP="008306D6">
      <w:pPr>
        <w:keepNext/>
        <w:ind w:firstLine="480"/>
        <w:jc w:val="center"/>
      </w:pPr>
      <w:r w:rsidRPr="0074549F">
        <w:rPr>
          <w:rStyle w:val="a4"/>
          <w:rFonts w:hint="eastAsia"/>
          <w:noProof/>
        </w:rPr>
        <w:lastRenderedPageBreak/>
        <w:drawing>
          <wp:inline distT="0" distB="0" distL="0" distR="0" wp14:anchorId="20925E47" wp14:editId="76B780F2">
            <wp:extent cx="2178657" cy="2337268"/>
            <wp:effectExtent l="0" t="0" r="0" b="635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a:blip r:embed="rId30">
                      <a:extLst>
                        <a:ext uri="{28A0092B-C50C-407E-A947-70E740481C1C}">
                          <a14:useLocalDpi xmlns:a14="http://schemas.microsoft.com/office/drawing/2010/main" val="0"/>
                        </a:ext>
                      </a:extLst>
                    </a:blip>
                    <a:stretch>
                      <a:fillRect/>
                    </a:stretch>
                  </pic:blipFill>
                  <pic:spPr>
                    <a:xfrm>
                      <a:off x="0" y="0"/>
                      <a:ext cx="2183340" cy="2342292"/>
                    </a:xfrm>
                    <a:prstGeom prst="rect">
                      <a:avLst/>
                    </a:prstGeom>
                  </pic:spPr>
                </pic:pic>
              </a:graphicData>
            </a:graphic>
          </wp:inline>
        </w:drawing>
      </w:r>
    </w:p>
    <w:p w14:paraId="7845F942" w14:textId="7A195847" w:rsidR="00752C07" w:rsidRDefault="008306D6" w:rsidP="008306D6">
      <w:pPr>
        <w:pStyle w:val="a3"/>
        <w:ind w:firstLine="400"/>
        <w:jc w:val="center"/>
      </w:pPr>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533B49">
        <w:rPr>
          <w:noProof/>
        </w:rPr>
        <w:t>14</w:t>
      </w:r>
      <w:r>
        <w:fldChar w:fldCharType="end"/>
      </w:r>
      <w:r>
        <w:t xml:space="preserve"> </w:t>
      </w:r>
      <w:r w:rsidRPr="00A6546E">
        <w:t>wid_login</w:t>
      </w:r>
      <w:r w:rsidRPr="00A6546E">
        <w:t>类</w:t>
      </w:r>
    </w:p>
    <w:p w14:paraId="33E5CF5B" w14:textId="77777777" w:rsidR="00752C07" w:rsidRDefault="00752C07" w:rsidP="00752C07">
      <w:pPr>
        <w:ind w:firstLine="480"/>
      </w:pPr>
      <w:r>
        <w:rPr>
          <w:rFonts w:hint="eastAsia"/>
        </w:rPr>
        <w:t>在无账号下</w:t>
      </w:r>
      <w:r>
        <w:rPr>
          <w:rFonts w:hint="eastAsia"/>
        </w:rPr>
        <w:t>wid_login</w:t>
      </w:r>
      <w:r>
        <w:rPr>
          <w:rFonts w:hint="eastAsia"/>
        </w:rPr>
        <w:t>类提供账号注册</w:t>
      </w:r>
      <w:r>
        <w:t>wid_register</w:t>
      </w:r>
      <w:r>
        <w:rPr>
          <w:rFonts w:hint="eastAsia"/>
        </w:rPr>
        <w:t>类与</w:t>
      </w:r>
      <w:r>
        <w:t>wid_register_back</w:t>
      </w:r>
      <w:r>
        <w:rPr>
          <w:rFonts w:hint="eastAsia"/>
        </w:rPr>
        <w:t>类，</w:t>
      </w:r>
      <w:r>
        <w:rPr>
          <w:rFonts w:hint="eastAsia"/>
        </w:rPr>
        <w:t>wid_</w:t>
      </w:r>
      <w:r>
        <w:t>register</w:t>
      </w:r>
      <w:r>
        <w:rPr>
          <w:rFonts w:hint="eastAsia"/>
        </w:rPr>
        <w:t>类需要申请者提供密码，如果注册成功则由服务器返回一个一组被登记的账号信息，该信息由</w:t>
      </w:r>
      <w:r>
        <w:t>wid_register_back</w:t>
      </w:r>
      <w:r>
        <w:rPr>
          <w:rFonts w:hint="eastAsia"/>
        </w:rPr>
        <w:t>类展示给用于。</w:t>
      </w:r>
    </w:p>
    <w:p w14:paraId="5563ACE6" w14:textId="77777777" w:rsidR="008306D6" w:rsidRDefault="00752C07" w:rsidP="008306D6">
      <w:pPr>
        <w:keepNext/>
        <w:ind w:firstLine="480"/>
        <w:jc w:val="center"/>
      </w:pPr>
      <w:r w:rsidRPr="0074549F">
        <w:rPr>
          <w:rStyle w:val="a4"/>
          <w:rFonts w:hint="eastAsia"/>
          <w:noProof/>
        </w:rPr>
        <w:drawing>
          <wp:inline distT="0" distB="0" distL="0" distR="0" wp14:anchorId="32653CD8" wp14:editId="7500A0F6">
            <wp:extent cx="2130949" cy="2284429"/>
            <wp:effectExtent l="0" t="0" r="3175" b="190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pic:nvPicPr>
                  <pic:blipFill>
                    <a:blip r:embed="rId31">
                      <a:extLst>
                        <a:ext uri="{28A0092B-C50C-407E-A947-70E740481C1C}">
                          <a14:useLocalDpi xmlns:a14="http://schemas.microsoft.com/office/drawing/2010/main" val="0"/>
                        </a:ext>
                      </a:extLst>
                    </a:blip>
                    <a:stretch>
                      <a:fillRect/>
                    </a:stretch>
                  </pic:blipFill>
                  <pic:spPr>
                    <a:xfrm>
                      <a:off x="0" y="0"/>
                      <a:ext cx="2134164" cy="2287875"/>
                    </a:xfrm>
                    <a:prstGeom prst="rect">
                      <a:avLst/>
                    </a:prstGeom>
                  </pic:spPr>
                </pic:pic>
              </a:graphicData>
            </a:graphic>
          </wp:inline>
        </w:drawing>
      </w:r>
    </w:p>
    <w:p w14:paraId="3D16F51D" w14:textId="0E49766A" w:rsidR="00752C07" w:rsidRDefault="008306D6" w:rsidP="008306D6">
      <w:pPr>
        <w:pStyle w:val="a3"/>
        <w:ind w:firstLine="400"/>
        <w:jc w:val="center"/>
      </w:pPr>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533B49">
        <w:rPr>
          <w:noProof/>
        </w:rPr>
        <w:t>15</w:t>
      </w:r>
      <w:r>
        <w:fldChar w:fldCharType="end"/>
      </w:r>
      <w:r>
        <w:t xml:space="preserve"> </w:t>
      </w:r>
      <w:r w:rsidRPr="000D5BE2">
        <w:t>wid_register</w:t>
      </w:r>
      <w:r w:rsidRPr="000D5BE2">
        <w:t>类</w:t>
      </w:r>
    </w:p>
    <w:p w14:paraId="4387885E" w14:textId="77777777" w:rsidR="008306D6" w:rsidRDefault="00752C07" w:rsidP="008306D6">
      <w:pPr>
        <w:keepNext/>
        <w:ind w:firstLine="480"/>
        <w:jc w:val="center"/>
      </w:pPr>
      <w:r w:rsidRPr="0074549F">
        <w:rPr>
          <w:rStyle w:val="a4"/>
          <w:rFonts w:hint="eastAsia"/>
          <w:noProof/>
        </w:rPr>
        <w:drawing>
          <wp:inline distT="0" distB="0" distL="0" distR="0" wp14:anchorId="43EBB8E1" wp14:editId="55536512">
            <wp:extent cx="2276731" cy="2361538"/>
            <wp:effectExtent l="0" t="0" r="0" b="127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pic:nvPicPr>
                  <pic:blipFill>
                    <a:blip r:embed="rId32">
                      <a:extLst>
                        <a:ext uri="{28A0092B-C50C-407E-A947-70E740481C1C}">
                          <a14:useLocalDpi xmlns:a14="http://schemas.microsoft.com/office/drawing/2010/main" val="0"/>
                        </a:ext>
                      </a:extLst>
                    </a:blip>
                    <a:stretch>
                      <a:fillRect/>
                    </a:stretch>
                  </pic:blipFill>
                  <pic:spPr>
                    <a:xfrm>
                      <a:off x="0" y="0"/>
                      <a:ext cx="2282254" cy="2367266"/>
                    </a:xfrm>
                    <a:prstGeom prst="rect">
                      <a:avLst/>
                    </a:prstGeom>
                  </pic:spPr>
                </pic:pic>
              </a:graphicData>
            </a:graphic>
          </wp:inline>
        </w:drawing>
      </w:r>
    </w:p>
    <w:p w14:paraId="3323963F" w14:textId="647FEBB4" w:rsidR="00752C07" w:rsidRDefault="008306D6" w:rsidP="008306D6">
      <w:pPr>
        <w:pStyle w:val="a3"/>
        <w:ind w:firstLine="400"/>
        <w:jc w:val="center"/>
      </w:pPr>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533B49">
        <w:rPr>
          <w:noProof/>
        </w:rPr>
        <w:t>16</w:t>
      </w:r>
      <w:r>
        <w:fldChar w:fldCharType="end"/>
      </w:r>
      <w:r>
        <w:t xml:space="preserve"> </w:t>
      </w:r>
      <w:r w:rsidRPr="00111908">
        <w:t>wid_register_back</w:t>
      </w:r>
      <w:r w:rsidRPr="00111908">
        <w:t>类</w:t>
      </w:r>
    </w:p>
    <w:p w14:paraId="158814CB" w14:textId="77777777" w:rsidR="00752C07" w:rsidRDefault="00752C07" w:rsidP="00752C07">
      <w:pPr>
        <w:ind w:firstLine="480"/>
      </w:pPr>
      <w:r>
        <w:rPr>
          <w:rFonts w:hint="eastAsia"/>
        </w:rPr>
        <w:lastRenderedPageBreak/>
        <w:t>注册类为登录类的成员，在点击注册之后</w:t>
      </w:r>
      <w:r>
        <w:t>wid_register</w:t>
      </w:r>
      <w:r>
        <w:rPr>
          <w:rFonts w:hint="eastAsia"/>
        </w:rPr>
        <w:t>类将发送一个附带着昵称和密码的信号给</w:t>
      </w:r>
      <w:r>
        <w:rPr>
          <w:rFonts w:hint="eastAsia"/>
        </w:rPr>
        <w:t>wid_login</w:t>
      </w:r>
      <w:r>
        <w:rPr>
          <w:rFonts w:hint="eastAsia"/>
        </w:rPr>
        <w:t>类，接收到信号之后再将该内容转发给服务器，服务器处理结束之后反馈信息到</w:t>
      </w:r>
      <w:r>
        <w:rPr>
          <w:rFonts w:hint="eastAsia"/>
        </w:rPr>
        <w:t>wid_login</w:t>
      </w:r>
      <w:r>
        <w:rPr>
          <w:rFonts w:hint="eastAsia"/>
        </w:rPr>
        <w:t>类，在将反馈信息交个</w:t>
      </w:r>
      <w:r>
        <w:t>wid_register_back</w:t>
      </w:r>
      <w:r>
        <w:rPr>
          <w:rFonts w:hint="eastAsia"/>
        </w:rPr>
        <w:t>类完成整个注册流程。</w:t>
      </w:r>
    </w:p>
    <w:p w14:paraId="2F241472" w14:textId="44F0692E" w:rsidR="00752C07" w:rsidRDefault="00752C07" w:rsidP="00060137">
      <w:pPr>
        <w:ind w:firstLine="480"/>
      </w:pPr>
    </w:p>
    <w:p w14:paraId="55FFD6A9" w14:textId="572129B0" w:rsidR="00752C07" w:rsidRDefault="00752C07" w:rsidP="003F14A4">
      <w:pPr>
        <w:pStyle w:val="2"/>
      </w:pPr>
      <w:bookmarkStart w:id="210" w:name="_Toc131520183"/>
      <w:bookmarkStart w:id="211" w:name="_Toc131520605"/>
      <w:bookmarkStart w:id="212" w:name="_Toc131521123"/>
      <w:bookmarkStart w:id="213" w:name="_Toc131521313"/>
      <w:bookmarkStart w:id="214" w:name="_Toc131522082"/>
      <w:r>
        <w:rPr>
          <w:rFonts w:hint="eastAsia"/>
        </w:rPr>
        <w:t>聊天窗口展示</w:t>
      </w:r>
      <w:bookmarkEnd w:id="210"/>
      <w:bookmarkEnd w:id="211"/>
      <w:bookmarkEnd w:id="212"/>
      <w:bookmarkEnd w:id="213"/>
      <w:bookmarkEnd w:id="214"/>
    </w:p>
    <w:p w14:paraId="261E3E5C" w14:textId="77777777" w:rsidR="008306D6" w:rsidRDefault="00752C07" w:rsidP="008306D6">
      <w:pPr>
        <w:keepNext/>
        <w:ind w:firstLine="480"/>
        <w:jc w:val="center"/>
      </w:pPr>
      <w:r>
        <w:rPr>
          <w:rFonts w:hint="eastAsia"/>
          <w:noProof/>
        </w:rPr>
        <w:drawing>
          <wp:inline distT="0" distB="0" distL="0" distR="0" wp14:anchorId="7C69E8AD" wp14:editId="2ED239C7">
            <wp:extent cx="2780952" cy="6038095"/>
            <wp:effectExtent l="0" t="0" r="635" b="127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pic:nvPicPr>
                  <pic:blipFill>
                    <a:blip r:embed="rId33">
                      <a:extLst>
                        <a:ext uri="{28A0092B-C50C-407E-A947-70E740481C1C}">
                          <a14:useLocalDpi xmlns:a14="http://schemas.microsoft.com/office/drawing/2010/main" val="0"/>
                        </a:ext>
                      </a:extLst>
                    </a:blip>
                    <a:stretch>
                      <a:fillRect/>
                    </a:stretch>
                  </pic:blipFill>
                  <pic:spPr>
                    <a:xfrm>
                      <a:off x="0" y="0"/>
                      <a:ext cx="2780952" cy="6038095"/>
                    </a:xfrm>
                    <a:prstGeom prst="rect">
                      <a:avLst/>
                    </a:prstGeom>
                  </pic:spPr>
                </pic:pic>
              </a:graphicData>
            </a:graphic>
          </wp:inline>
        </w:drawing>
      </w:r>
    </w:p>
    <w:p w14:paraId="7483D423" w14:textId="7ED75963" w:rsidR="00752C07" w:rsidRDefault="008306D6" w:rsidP="008306D6">
      <w:pPr>
        <w:pStyle w:val="a3"/>
        <w:ind w:firstLine="400"/>
        <w:jc w:val="center"/>
      </w:pPr>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533B49">
        <w:rPr>
          <w:noProof/>
        </w:rPr>
        <w:t>17</w:t>
      </w:r>
      <w:r>
        <w:fldChar w:fldCharType="end"/>
      </w:r>
      <w:r>
        <w:t xml:space="preserve"> </w:t>
      </w:r>
      <w:r w:rsidRPr="007F481C">
        <w:t>wid_friends_list</w:t>
      </w:r>
      <w:r w:rsidRPr="007F481C">
        <w:t>类</w:t>
      </w:r>
    </w:p>
    <w:p w14:paraId="01158B48" w14:textId="77777777" w:rsidR="00752C07" w:rsidRDefault="00752C07" w:rsidP="00752C07">
      <w:pPr>
        <w:ind w:firstLine="480"/>
      </w:pPr>
      <w:r>
        <w:rPr>
          <w:rFonts w:hint="eastAsia"/>
        </w:rPr>
        <w:t>登录成功之后就进入</w:t>
      </w:r>
      <w:r w:rsidRPr="00EC3D9C">
        <w:t>wid_friends_list</w:t>
      </w:r>
      <w:r>
        <w:rPr>
          <w:rFonts w:hint="eastAsia"/>
        </w:rPr>
        <w:t>类的界面，该类记录本账户的所有好</w:t>
      </w:r>
      <w:r>
        <w:rPr>
          <w:rFonts w:hint="eastAsia"/>
        </w:rPr>
        <w:lastRenderedPageBreak/>
        <w:t>友，并提供一个好用列表按钮组。</w:t>
      </w:r>
      <w:r w:rsidRPr="00EC3D9C">
        <w:t>wid_friends_list</w:t>
      </w:r>
      <w:r>
        <w:rPr>
          <w:rFonts w:hint="eastAsia"/>
        </w:rPr>
        <w:t>类的按钮容器记录所有按钮以及对应的好友账号，点击按钮是会触发对应账号的</w:t>
      </w:r>
      <w:r w:rsidRPr="00E77CF5">
        <w:t>wid_talk</w:t>
      </w:r>
      <w:r>
        <w:rPr>
          <w:rFonts w:hint="eastAsia"/>
        </w:rPr>
        <w:t>类聊天窗口，同时在窗口下方放置了添加好友和退出登录的两个按钮。</w:t>
      </w:r>
    </w:p>
    <w:p w14:paraId="656CF878" w14:textId="77777777" w:rsidR="00752C07" w:rsidRDefault="00752C07" w:rsidP="00752C07">
      <w:pPr>
        <w:keepNext/>
        <w:ind w:firstLine="480"/>
        <w:jc w:val="center"/>
      </w:pPr>
      <w:r>
        <w:rPr>
          <w:rFonts w:hint="eastAsia"/>
          <w:noProof/>
        </w:rPr>
        <w:drawing>
          <wp:inline distT="0" distB="0" distL="0" distR="0" wp14:anchorId="35A23320" wp14:editId="2A901E4E">
            <wp:extent cx="5274310" cy="3787140"/>
            <wp:effectExtent l="0" t="0" r="2540" b="381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pic:nvPicPr>
                  <pic:blipFill>
                    <a:blip r:embed="rId34">
                      <a:extLst>
                        <a:ext uri="{28A0092B-C50C-407E-A947-70E740481C1C}">
                          <a14:useLocalDpi xmlns:a14="http://schemas.microsoft.com/office/drawing/2010/main" val="0"/>
                        </a:ext>
                      </a:extLst>
                    </a:blip>
                    <a:stretch>
                      <a:fillRect/>
                    </a:stretch>
                  </pic:blipFill>
                  <pic:spPr>
                    <a:xfrm>
                      <a:off x="0" y="0"/>
                      <a:ext cx="5274310" cy="3787140"/>
                    </a:xfrm>
                    <a:prstGeom prst="rect">
                      <a:avLst/>
                    </a:prstGeom>
                  </pic:spPr>
                </pic:pic>
              </a:graphicData>
            </a:graphic>
          </wp:inline>
        </w:drawing>
      </w:r>
    </w:p>
    <w:p w14:paraId="2084EFE8" w14:textId="77777777" w:rsidR="00752C07" w:rsidRDefault="00752C07" w:rsidP="00752C07">
      <w:pPr>
        <w:pStyle w:val="a3"/>
        <w:ind w:firstLine="400"/>
        <w:jc w:val="center"/>
      </w:pPr>
      <w:r>
        <w:rPr>
          <w:rFonts w:hint="eastAsia"/>
        </w:rPr>
        <w:t>图表</w:t>
      </w:r>
      <w:r>
        <w:rPr>
          <w:rFonts w:hint="eastAsia"/>
        </w:rPr>
        <w:t xml:space="preserve"> </w:t>
      </w:r>
      <w:r w:rsidRPr="006E5095">
        <w:rPr>
          <w:rFonts w:hint="eastAsia"/>
        </w:rPr>
        <w:t>wid_talk</w:t>
      </w:r>
      <w:r w:rsidRPr="006E5095">
        <w:rPr>
          <w:rFonts w:hint="eastAsia"/>
        </w:rPr>
        <w:t>类</w:t>
      </w:r>
    </w:p>
    <w:p w14:paraId="0962926C" w14:textId="77777777" w:rsidR="00752C07" w:rsidRDefault="00752C07" w:rsidP="00752C07">
      <w:pPr>
        <w:ind w:firstLine="480"/>
      </w:pPr>
      <w:r w:rsidRPr="006E5095">
        <w:rPr>
          <w:rFonts w:hint="eastAsia"/>
        </w:rPr>
        <w:t>wid_talk</w:t>
      </w:r>
      <w:r w:rsidRPr="006E5095">
        <w:rPr>
          <w:rFonts w:hint="eastAsia"/>
        </w:rPr>
        <w:t>类</w:t>
      </w:r>
      <w:r>
        <w:rPr>
          <w:rFonts w:hint="eastAsia"/>
        </w:rPr>
        <w:t>由两大部分组成，分别是输入区</w:t>
      </w:r>
      <w:r w:rsidRPr="006E5095">
        <w:t>qt_edit_text</w:t>
      </w:r>
      <w:r>
        <w:rPr>
          <w:rFonts w:hint="eastAsia"/>
        </w:rPr>
        <w:t>类和显示区</w:t>
      </w:r>
      <w:r w:rsidRPr="006E5095">
        <w:t>wid_slide_list</w:t>
      </w:r>
      <w:r>
        <w:rPr>
          <w:rFonts w:hint="eastAsia"/>
        </w:rPr>
        <w:t>类。</w:t>
      </w:r>
      <w:r w:rsidRPr="006E5095">
        <w:rPr>
          <w:rFonts w:hint="eastAsia"/>
        </w:rPr>
        <w:t>qt_edit_text</w:t>
      </w:r>
      <w:r w:rsidRPr="006E5095">
        <w:rPr>
          <w:rFonts w:hint="eastAsia"/>
        </w:rPr>
        <w:t>类</w:t>
      </w:r>
      <w:r>
        <w:rPr>
          <w:rFonts w:hint="eastAsia"/>
        </w:rPr>
        <w:t>由</w:t>
      </w:r>
      <w:r>
        <w:rPr>
          <w:rFonts w:hint="eastAsia"/>
        </w:rPr>
        <w:t>Qt</w:t>
      </w:r>
      <w:r>
        <w:rPr>
          <w:rFonts w:hint="eastAsia"/>
        </w:rPr>
        <w:t>控件</w:t>
      </w:r>
      <w:r w:rsidRPr="006E5095">
        <w:t>QTextEdit</w:t>
      </w:r>
      <w:r>
        <w:rPr>
          <w:rFonts w:hint="eastAsia"/>
        </w:rPr>
        <w:t>接收键盘内容到文字缓冲区，</w:t>
      </w:r>
      <w:r w:rsidRPr="006E5095">
        <w:t>QPushButton</w:t>
      </w:r>
      <w:r>
        <w:rPr>
          <w:rFonts w:hint="eastAsia"/>
        </w:rPr>
        <w:t>控件确定发送</w:t>
      </w:r>
      <w:r w:rsidRPr="006E5095">
        <w:rPr>
          <w:rFonts w:hint="eastAsia"/>
        </w:rPr>
        <w:t>文字缓冲区</w:t>
      </w:r>
      <w:r>
        <w:rPr>
          <w:rFonts w:hint="eastAsia"/>
        </w:rPr>
        <w:t>到显示区。</w:t>
      </w:r>
      <w:r w:rsidRPr="006E5095">
        <w:rPr>
          <w:rFonts w:hint="eastAsia"/>
        </w:rPr>
        <w:t>wid_slide_list</w:t>
      </w:r>
      <w:r w:rsidRPr="006E5095">
        <w:rPr>
          <w:rFonts w:hint="eastAsia"/>
        </w:rPr>
        <w:t>类</w:t>
      </w:r>
      <w:r>
        <w:rPr>
          <w:rFonts w:hint="eastAsia"/>
        </w:rPr>
        <w:t>是一个长度可变但是只能通过固定大小窗口预览的内容显示窗口，该类由</w:t>
      </w:r>
      <w:r w:rsidRPr="006E5095">
        <w:t>QScrollArea</w:t>
      </w:r>
      <w:r>
        <w:rPr>
          <w:rFonts w:hint="eastAsia"/>
        </w:rPr>
        <w:t>和</w:t>
      </w:r>
      <w:r w:rsidRPr="006E5095">
        <w:t>QWidget</w:t>
      </w:r>
      <w:r>
        <w:rPr>
          <w:rFonts w:hint="eastAsia"/>
        </w:rPr>
        <w:t>两个控件组成，</w:t>
      </w:r>
      <w:r w:rsidRPr="006E5095">
        <w:t>QScrollArea</w:t>
      </w:r>
      <w:r>
        <w:rPr>
          <w:rFonts w:hint="eastAsia"/>
        </w:rPr>
        <w:t>将</w:t>
      </w:r>
      <w:r w:rsidRPr="006E5095">
        <w:t>QWidget</w:t>
      </w:r>
      <w:r>
        <w:rPr>
          <w:rFonts w:hint="eastAsia"/>
        </w:rPr>
        <w:t>设置成一个可滑动区域，当有内容不断写入显示区，</w:t>
      </w:r>
      <w:r w:rsidRPr="006E5095">
        <w:t>QWidget</w:t>
      </w:r>
      <w:r>
        <w:rPr>
          <w:rFonts w:hint="eastAsia"/>
        </w:rPr>
        <w:t>控件长度被拉长时，即可达到窗口滑动预览的效果。</w:t>
      </w:r>
    </w:p>
    <w:p w14:paraId="2597ED76" w14:textId="77777777" w:rsidR="00752C07" w:rsidRDefault="00752C07" w:rsidP="00752C07">
      <w:pPr>
        <w:ind w:firstLine="480"/>
      </w:pPr>
      <w:r w:rsidRPr="00123007">
        <w:rPr>
          <w:rFonts w:hint="eastAsia"/>
        </w:rPr>
        <w:t>wid_slide_list</w:t>
      </w:r>
      <w:r w:rsidRPr="00123007">
        <w:rPr>
          <w:rFonts w:hint="eastAsia"/>
        </w:rPr>
        <w:t>类</w:t>
      </w:r>
      <w:r>
        <w:rPr>
          <w:rFonts w:hint="eastAsia"/>
        </w:rPr>
        <w:t>在内部有一个</w:t>
      </w:r>
      <w:r>
        <w:rPr>
          <w:rFonts w:hint="eastAsia"/>
        </w:rPr>
        <w:t>vector</w:t>
      </w:r>
      <w:r>
        <w:rPr>
          <w:rFonts w:hint="eastAsia"/>
        </w:rPr>
        <w:t>的容器成员，记录着所有加载到显示区的内容。当文字被加载到显示区时，被加载的内容是一个</w:t>
      </w:r>
      <w:r w:rsidRPr="00123007">
        <w:t>QWidget</w:t>
      </w:r>
      <w:r>
        <w:rPr>
          <w:rFonts w:hint="eastAsia"/>
        </w:rPr>
        <w:t>界面而非单纯的文字，所有被加载的控件都必须从</w:t>
      </w:r>
      <w:r w:rsidRPr="00123007">
        <w:t>qt_news</w:t>
      </w:r>
      <w:r>
        <w:rPr>
          <w:rFonts w:hint="eastAsia"/>
        </w:rPr>
        <w:t xml:space="preserve"> </w:t>
      </w:r>
      <w:r>
        <w:rPr>
          <w:rFonts w:hint="eastAsia"/>
        </w:rPr>
        <w:t>类继承，并重写</w:t>
      </w:r>
      <w:r w:rsidRPr="00123007">
        <w:t>to_string_info</w:t>
      </w:r>
      <w:r>
        <w:rPr>
          <w:rFonts w:hint="eastAsia"/>
        </w:rPr>
        <w:t>纯虚函数以获取历史记录，显示文字的继承类为</w:t>
      </w:r>
      <w:r w:rsidRPr="00441857">
        <w:t>qt_news_word</w:t>
      </w:r>
      <w:r>
        <w:rPr>
          <w:rFonts w:hint="eastAsia"/>
        </w:rPr>
        <w:t>类。</w:t>
      </w:r>
    </w:p>
    <w:p w14:paraId="507D927F" w14:textId="010406C5" w:rsidR="00752C07" w:rsidRDefault="00752C07" w:rsidP="00752C07">
      <w:pPr>
        <w:ind w:firstLine="480"/>
      </w:pPr>
      <w:r>
        <w:rPr>
          <w:rFonts w:hint="eastAsia"/>
        </w:rPr>
        <w:t>显示区继承</w:t>
      </w:r>
      <w:r w:rsidRPr="00A23092">
        <w:rPr>
          <w:rFonts w:hint="eastAsia"/>
        </w:rPr>
        <w:t xml:space="preserve">qt_news </w:t>
      </w:r>
      <w:r w:rsidRPr="00A23092">
        <w:rPr>
          <w:rFonts w:hint="eastAsia"/>
        </w:rPr>
        <w:t>类</w:t>
      </w:r>
      <w:r>
        <w:rPr>
          <w:rFonts w:hint="eastAsia"/>
        </w:rPr>
        <w:t>的设计理念是因为显示区需要回收记录记录，而发</w:t>
      </w:r>
      <w:r>
        <w:rPr>
          <w:rFonts w:hint="eastAsia"/>
        </w:rPr>
        <w:lastRenderedPageBreak/>
        <w:t>送到显示区的不仅是文字还有图片、视频、图片、表情包、动态包、特效等多种多样的展示，不过目前仅提供来三种展示效果，分别是</w:t>
      </w:r>
      <w:r>
        <w:rPr>
          <w:rFonts w:ascii="微软雅黑" w:hAnsi="微软雅黑" w:hint="eastAsia"/>
          <w:color w:val="191919"/>
          <w:sz w:val="20"/>
          <w:szCs w:val="20"/>
        </w:rPr>
        <w:t>:qt_news_pic</w:t>
      </w:r>
      <w:r>
        <w:rPr>
          <w:rFonts w:ascii="微软雅黑" w:hAnsi="微软雅黑" w:hint="eastAsia"/>
          <w:color w:val="191919"/>
          <w:sz w:val="20"/>
          <w:szCs w:val="20"/>
        </w:rPr>
        <w:t>类显示表情包、</w:t>
      </w:r>
      <w:r>
        <w:rPr>
          <w:rFonts w:ascii="微软雅黑" w:hAnsi="微软雅黑" w:hint="eastAsia"/>
          <w:color w:val="191919"/>
          <w:sz w:val="20"/>
          <w:szCs w:val="20"/>
        </w:rPr>
        <w:t>qt_news_word</w:t>
      </w:r>
      <w:r>
        <w:rPr>
          <w:rFonts w:ascii="微软雅黑" w:hAnsi="微软雅黑" w:hint="eastAsia"/>
          <w:color w:val="191919"/>
          <w:sz w:val="20"/>
          <w:szCs w:val="20"/>
        </w:rPr>
        <w:t>类显示图片、</w:t>
      </w:r>
      <w:r>
        <w:rPr>
          <w:rFonts w:ascii="微软雅黑" w:hAnsi="微软雅黑" w:hint="eastAsia"/>
          <w:color w:val="191919"/>
          <w:sz w:val="20"/>
          <w:szCs w:val="20"/>
        </w:rPr>
        <w:t>qt_news_files</w:t>
      </w:r>
      <w:r>
        <w:rPr>
          <w:rFonts w:ascii="微软雅黑" w:hAnsi="微软雅黑" w:hint="eastAsia"/>
          <w:color w:val="191919"/>
          <w:sz w:val="20"/>
          <w:szCs w:val="20"/>
        </w:rPr>
        <w:t>类显示文件传输状态</w:t>
      </w:r>
      <w:r>
        <w:rPr>
          <w:rFonts w:hint="eastAsia"/>
        </w:rPr>
        <w:t>。如果局限于文字将无法获取良好的展示效果，而区展示的内容是</w:t>
      </w:r>
      <w:r w:rsidRPr="00A23092">
        <w:t>QWidget</w:t>
      </w:r>
      <w:r>
        <w:rPr>
          <w:rFonts w:hint="eastAsia"/>
        </w:rPr>
        <w:t>类则完全不同，</w:t>
      </w:r>
      <w:r w:rsidRPr="00A23092">
        <w:t>QWidget</w:t>
      </w:r>
      <w:r>
        <w:rPr>
          <w:rFonts w:hint="eastAsia"/>
        </w:rPr>
        <w:t>控件内可以随意填充各种想要显示的画面将带来非常大的灵活性，同时强制重写</w:t>
      </w:r>
      <w:r w:rsidRPr="00A23092">
        <w:t>to_string_info</w:t>
      </w:r>
      <w:r>
        <w:rPr>
          <w:rFonts w:hint="eastAsia"/>
        </w:rPr>
        <w:t>转字符内容的</w:t>
      </w:r>
      <w:r w:rsidRPr="00A23092">
        <w:rPr>
          <w:rFonts w:hint="eastAsia"/>
        </w:rPr>
        <w:t>纯虚函数</w:t>
      </w:r>
      <w:r>
        <w:rPr>
          <w:rFonts w:hint="eastAsia"/>
        </w:rPr>
        <w:t>为各类型的历史记录保存带来了统一的接口，在显示和聊天内容回放上都十分灵活。</w:t>
      </w:r>
    </w:p>
    <w:p w14:paraId="12847402" w14:textId="69A19884" w:rsidR="008306D6" w:rsidRDefault="008306D6" w:rsidP="008306D6">
      <w:pPr>
        <w:pStyle w:val="2"/>
      </w:pPr>
      <w:bookmarkStart w:id="215" w:name="_Toc131520184"/>
      <w:bookmarkStart w:id="216" w:name="_Toc131520606"/>
      <w:bookmarkStart w:id="217" w:name="_Toc131521124"/>
      <w:bookmarkStart w:id="218" w:name="_Toc131521314"/>
      <w:bookmarkStart w:id="219" w:name="_Toc131522083"/>
      <w:r>
        <w:rPr>
          <w:rFonts w:hint="eastAsia"/>
        </w:rPr>
        <w:t>发送文件与发送表情包</w:t>
      </w:r>
      <w:bookmarkEnd w:id="215"/>
      <w:bookmarkEnd w:id="216"/>
      <w:bookmarkEnd w:id="217"/>
      <w:bookmarkEnd w:id="218"/>
      <w:bookmarkEnd w:id="219"/>
    </w:p>
    <w:p w14:paraId="7A5B14DE" w14:textId="77777777" w:rsidR="008306D6" w:rsidRDefault="008306D6" w:rsidP="008306D6">
      <w:pPr>
        <w:keepNext/>
        <w:ind w:firstLine="480"/>
      </w:pPr>
      <w:r>
        <w:rPr>
          <w:rFonts w:hint="eastAsia"/>
          <w:noProof/>
        </w:rPr>
        <w:drawing>
          <wp:inline distT="0" distB="0" distL="0" distR="0" wp14:anchorId="4C5E65BE" wp14:editId="65C40AA5">
            <wp:extent cx="3951799" cy="2756649"/>
            <wp:effectExtent l="0" t="0" r="0" b="571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pic:nvPicPr>
                  <pic:blipFill>
                    <a:blip r:embed="rId35">
                      <a:extLst>
                        <a:ext uri="{28A0092B-C50C-407E-A947-70E740481C1C}">
                          <a14:useLocalDpi xmlns:a14="http://schemas.microsoft.com/office/drawing/2010/main" val="0"/>
                        </a:ext>
                      </a:extLst>
                    </a:blip>
                    <a:stretch>
                      <a:fillRect/>
                    </a:stretch>
                  </pic:blipFill>
                  <pic:spPr>
                    <a:xfrm>
                      <a:off x="0" y="0"/>
                      <a:ext cx="3958712" cy="2761472"/>
                    </a:xfrm>
                    <a:prstGeom prst="rect">
                      <a:avLst/>
                    </a:prstGeom>
                  </pic:spPr>
                </pic:pic>
              </a:graphicData>
            </a:graphic>
          </wp:inline>
        </w:drawing>
      </w:r>
    </w:p>
    <w:p w14:paraId="133C77B2" w14:textId="46902BF7" w:rsidR="008306D6" w:rsidRDefault="008306D6" w:rsidP="008306D6">
      <w:pPr>
        <w:pStyle w:val="a3"/>
        <w:ind w:firstLine="400"/>
        <w:jc w:val="center"/>
      </w:pPr>
      <w:r>
        <w:t>图表</w:t>
      </w:r>
      <w:r>
        <w:t xml:space="preserve"> </w:t>
      </w:r>
      <w:r>
        <w:fldChar w:fldCharType="begin"/>
      </w:r>
      <w:r>
        <w:instrText xml:space="preserve"> SEQ </w:instrText>
      </w:r>
      <w:r>
        <w:instrText>图表</w:instrText>
      </w:r>
      <w:r>
        <w:instrText xml:space="preserve"> \* ARABIC </w:instrText>
      </w:r>
      <w:r>
        <w:fldChar w:fldCharType="separate"/>
      </w:r>
      <w:r w:rsidR="00533B49">
        <w:rPr>
          <w:noProof/>
        </w:rPr>
        <w:t>18</w:t>
      </w:r>
      <w:r>
        <w:fldChar w:fldCharType="end"/>
      </w:r>
      <w:r>
        <w:t xml:space="preserve"> </w:t>
      </w:r>
      <w:r>
        <w:rPr>
          <w:rFonts w:hint="eastAsia"/>
        </w:rPr>
        <w:t>发送表情包</w:t>
      </w:r>
    </w:p>
    <w:p w14:paraId="6C93FD3E" w14:textId="77777777" w:rsidR="008306D6" w:rsidRDefault="008306D6" w:rsidP="008306D6">
      <w:pPr>
        <w:keepNext/>
        <w:ind w:firstLine="480"/>
      </w:pPr>
      <w:r>
        <w:rPr>
          <w:rFonts w:hint="eastAsia"/>
          <w:noProof/>
        </w:rPr>
        <w:lastRenderedPageBreak/>
        <w:drawing>
          <wp:inline distT="0" distB="0" distL="0" distR="0" wp14:anchorId="7DC10B1F" wp14:editId="312DBD86">
            <wp:extent cx="3935896" cy="2777304"/>
            <wp:effectExtent l="0" t="0" r="7620" b="444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937469" cy="2778414"/>
                    </a:xfrm>
                    <a:prstGeom prst="rect">
                      <a:avLst/>
                    </a:prstGeom>
                  </pic:spPr>
                </pic:pic>
              </a:graphicData>
            </a:graphic>
          </wp:inline>
        </w:drawing>
      </w:r>
    </w:p>
    <w:p w14:paraId="7764E3D4" w14:textId="3A3A40FA" w:rsidR="008306D6" w:rsidRDefault="008306D6" w:rsidP="008306D6">
      <w:pPr>
        <w:pStyle w:val="a3"/>
        <w:ind w:firstLine="400"/>
        <w:jc w:val="center"/>
      </w:pPr>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533B49">
        <w:rPr>
          <w:noProof/>
        </w:rPr>
        <w:t>19</w:t>
      </w:r>
      <w:r>
        <w:fldChar w:fldCharType="end"/>
      </w:r>
      <w:r>
        <w:t xml:space="preserve"> </w:t>
      </w:r>
      <w:r w:rsidRPr="0074576F">
        <w:rPr>
          <w:rFonts w:hint="eastAsia"/>
        </w:rPr>
        <w:t>发送</w:t>
      </w:r>
      <w:r>
        <w:rPr>
          <w:rFonts w:hint="eastAsia"/>
        </w:rPr>
        <w:t>文件进度条</w:t>
      </w:r>
    </w:p>
    <w:p w14:paraId="20F4845D" w14:textId="107CCEC9" w:rsidR="008306D6" w:rsidRDefault="008306D6" w:rsidP="008306D6">
      <w:pPr>
        <w:ind w:firstLine="480"/>
      </w:pPr>
      <w:r>
        <w:rPr>
          <w:rFonts w:hint="eastAsia"/>
        </w:rPr>
        <w:t>从上图中可以看出，发送类型为表情包时发送方可以将图片直接展示到显示窗口上，接收方在图片接收成功之后也会直接展示到显示区上。发送文件时双方会在文件传输之前建立连接，如果成功建立连接则双方会同时显示进度条的发送状态，传输完成之后会将文件保存到指定位置。在应用上</w:t>
      </w:r>
      <w:r w:rsidR="003D4861">
        <w:rPr>
          <w:rFonts w:hint="eastAsia"/>
        </w:rPr>
        <w:t>虽然实现了两种不一样的显示方式，但是在实际数据传输上使用的依旧是同一套文件传输手段，达到代码复用的效果。因为无论是发送表情包还是发送文件其实都是对文件进行传输，只是应用层的显示不一致。</w:t>
      </w:r>
    </w:p>
    <w:p w14:paraId="1F15BED4" w14:textId="1555DA16" w:rsidR="009673FD" w:rsidRDefault="009673FD" w:rsidP="009673FD">
      <w:pPr>
        <w:pStyle w:val="2"/>
      </w:pPr>
      <w:bookmarkStart w:id="220" w:name="_Toc131520185"/>
      <w:bookmarkStart w:id="221" w:name="_Toc131520607"/>
      <w:bookmarkStart w:id="222" w:name="_Toc131521125"/>
      <w:bookmarkStart w:id="223" w:name="_Toc131521315"/>
      <w:bookmarkStart w:id="224" w:name="_Toc131522084"/>
      <w:r>
        <w:rPr>
          <w:rFonts w:hint="eastAsia"/>
        </w:rPr>
        <w:lastRenderedPageBreak/>
        <w:t>添加好友</w:t>
      </w:r>
      <w:bookmarkEnd w:id="220"/>
      <w:bookmarkEnd w:id="221"/>
      <w:bookmarkEnd w:id="222"/>
      <w:bookmarkEnd w:id="223"/>
      <w:bookmarkEnd w:id="224"/>
    </w:p>
    <w:p w14:paraId="62CFA64E" w14:textId="77777777" w:rsidR="001F2A09" w:rsidRDefault="009673FD" w:rsidP="001F2A09">
      <w:pPr>
        <w:keepNext/>
        <w:ind w:firstLine="480"/>
        <w:jc w:val="center"/>
      </w:pPr>
      <w:r>
        <w:rPr>
          <w:rFonts w:hint="eastAsia"/>
          <w:noProof/>
        </w:rPr>
        <w:drawing>
          <wp:inline distT="0" distB="0" distL="0" distR="0" wp14:anchorId="7AAE0DB9" wp14:editId="021E0BD0">
            <wp:extent cx="1693628" cy="3531830"/>
            <wp:effectExtent l="0" t="0" r="190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pic:nvPicPr>
                  <pic:blipFill>
                    <a:blip r:embed="rId37">
                      <a:extLst>
                        <a:ext uri="{28A0092B-C50C-407E-A947-70E740481C1C}">
                          <a14:useLocalDpi xmlns:a14="http://schemas.microsoft.com/office/drawing/2010/main" val="0"/>
                        </a:ext>
                      </a:extLst>
                    </a:blip>
                    <a:stretch>
                      <a:fillRect/>
                    </a:stretch>
                  </pic:blipFill>
                  <pic:spPr>
                    <a:xfrm>
                      <a:off x="0" y="0"/>
                      <a:ext cx="1721345" cy="3589631"/>
                    </a:xfrm>
                    <a:prstGeom prst="rect">
                      <a:avLst/>
                    </a:prstGeom>
                  </pic:spPr>
                </pic:pic>
              </a:graphicData>
            </a:graphic>
          </wp:inline>
        </w:drawing>
      </w:r>
    </w:p>
    <w:p w14:paraId="199C4148" w14:textId="57956B40" w:rsidR="009673FD" w:rsidRDefault="001F2A09" w:rsidP="001F2A09">
      <w:pPr>
        <w:pStyle w:val="a3"/>
        <w:ind w:firstLine="400"/>
        <w:jc w:val="center"/>
      </w:pPr>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533B49">
        <w:rPr>
          <w:noProof/>
        </w:rPr>
        <w:t>20</w:t>
      </w:r>
      <w:r>
        <w:fldChar w:fldCharType="end"/>
      </w:r>
      <w:r>
        <w:t xml:space="preserve"> </w:t>
      </w:r>
      <w:r>
        <w:rPr>
          <w:rFonts w:hint="eastAsia"/>
        </w:rPr>
        <w:t>好友添加</w:t>
      </w:r>
    </w:p>
    <w:p w14:paraId="5943D41F" w14:textId="308F3625" w:rsidR="001F2A09" w:rsidRDefault="009673FD" w:rsidP="001F2A09">
      <w:pPr>
        <w:keepNext/>
        <w:ind w:firstLine="480"/>
        <w:jc w:val="center"/>
      </w:pPr>
      <w:r>
        <w:rPr>
          <w:rFonts w:hint="eastAsia"/>
          <w:noProof/>
        </w:rPr>
        <w:drawing>
          <wp:inline distT="0" distB="0" distL="0" distR="0" wp14:anchorId="33AAC6DE" wp14:editId="11182433">
            <wp:extent cx="2282025" cy="2261830"/>
            <wp:effectExtent l="0" t="0" r="4445" b="571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pic:nvPicPr>
                  <pic:blipFill>
                    <a:blip r:embed="rId38">
                      <a:extLst>
                        <a:ext uri="{28A0092B-C50C-407E-A947-70E740481C1C}">
                          <a14:useLocalDpi xmlns:a14="http://schemas.microsoft.com/office/drawing/2010/main" val="0"/>
                        </a:ext>
                      </a:extLst>
                    </a:blip>
                    <a:stretch>
                      <a:fillRect/>
                    </a:stretch>
                  </pic:blipFill>
                  <pic:spPr>
                    <a:xfrm>
                      <a:off x="0" y="0"/>
                      <a:ext cx="2291998" cy="2271715"/>
                    </a:xfrm>
                    <a:prstGeom prst="rect">
                      <a:avLst/>
                    </a:prstGeom>
                  </pic:spPr>
                </pic:pic>
              </a:graphicData>
            </a:graphic>
          </wp:inline>
        </w:drawing>
      </w:r>
    </w:p>
    <w:p w14:paraId="1A828BB1" w14:textId="5ED795F2" w:rsidR="009673FD" w:rsidRDefault="001F2A09" w:rsidP="001F2A09">
      <w:pPr>
        <w:pStyle w:val="a3"/>
        <w:ind w:firstLine="400"/>
        <w:jc w:val="center"/>
      </w:pPr>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533B49">
        <w:rPr>
          <w:noProof/>
        </w:rPr>
        <w:t>21</w:t>
      </w:r>
      <w:r>
        <w:fldChar w:fldCharType="end"/>
      </w:r>
      <w:r>
        <w:t xml:space="preserve"> </w:t>
      </w:r>
      <w:r>
        <w:rPr>
          <w:rFonts w:hint="eastAsia"/>
        </w:rPr>
        <w:t>添加好友账号</w:t>
      </w:r>
    </w:p>
    <w:p w14:paraId="75C2829C" w14:textId="66526CE3" w:rsidR="001F2A09" w:rsidRDefault="001F2A09" w:rsidP="001F2A09">
      <w:pPr>
        <w:keepNext/>
        <w:ind w:firstLine="480"/>
        <w:jc w:val="center"/>
      </w:pPr>
      <w:r>
        <w:rPr>
          <w:rFonts w:hint="eastAsia"/>
          <w:noProof/>
        </w:rPr>
        <w:lastRenderedPageBreak/>
        <w:drawing>
          <wp:inline distT="0" distB="0" distL="0" distR="0" wp14:anchorId="2E4561D4" wp14:editId="252C5C6A">
            <wp:extent cx="4079020" cy="2300772"/>
            <wp:effectExtent l="0" t="0" r="0" b="444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pic:nvPicPr>
                  <pic:blipFill>
                    <a:blip r:embed="rId39">
                      <a:extLst>
                        <a:ext uri="{28A0092B-C50C-407E-A947-70E740481C1C}">
                          <a14:useLocalDpi xmlns:a14="http://schemas.microsoft.com/office/drawing/2010/main" val="0"/>
                        </a:ext>
                      </a:extLst>
                    </a:blip>
                    <a:stretch>
                      <a:fillRect/>
                    </a:stretch>
                  </pic:blipFill>
                  <pic:spPr>
                    <a:xfrm>
                      <a:off x="0" y="0"/>
                      <a:ext cx="4087341" cy="2305465"/>
                    </a:xfrm>
                    <a:prstGeom prst="rect">
                      <a:avLst/>
                    </a:prstGeom>
                  </pic:spPr>
                </pic:pic>
              </a:graphicData>
            </a:graphic>
          </wp:inline>
        </w:drawing>
      </w:r>
    </w:p>
    <w:p w14:paraId="3020735F" w14:textId="5F54604D" w:rsidR="009673FD" w:rsidRDefault="001F2A09" w:rsidP="001F2A09">
      <w:pPr>
        <w:pStyle w:val="a3"/>
        <w:ind w:firstLine="400"/>
        <w:jc w:val="center"/>
      </w:pPr>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533B49">
        <w:rPr>
          <w:noProof/>
        </w:rPr>
        <w:t>22</w:t>
      </w:r>
      <w:r>
        <w:fldChar w:fldCharType="end"/>
      </w:r>
      <w:r>
        <w:t xml:space="preserve"> </w:t>
      </w:r>
      <w:r>
        <w:rPr>
          <w:rFonts w:hint="eastAsia"/>
        </w:rPr>
        <w:t>成功添加</w:t>
      </w:r>
    </w:p>
    <w:p w14:paraId="0D4ED66F" w14:textId="273C01BD" w:rsidR="00722C84" w:rsidRDefault="00722C84" w:rsidP="00722C84">
      <w:pPr>
        <w:ind w:firstLine="480"/>
        <w:jc w:val="center"/>
      </w:pPr>
      <w:r>
        <w:rPr>
          <w:rFonts w:hint="eastAsia"/>
          <w:noProof/>
        </w:rPr>
        <w:drawing>
          <wp:inline distT="0" distB="0" distL="0" distR="0" wp14:anchorId="09A2053F" wp14:editId="27B00852">
            <wp:extent cx="1542553" cy="3349243"/>
            <wp:effectExtent l="0" t="0" r="635" b="381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pic:cNvPicPr/>
                  </pic:nvPicPr>
                  <pic:blipFill>
                    <a:blip r:embed="rId33">
                      <a:extLst>
                        <a:ext uri="{28A0092B-C50C-407E-A947-70E740481C1C}">
                          <a14:useLocalDpi xmlns:a14="http://schemas.microsoft.com/office/drawing/2010/main" val="0"/>
                        </a:ext>
                      </a:extLst>
                    </a:blip>
                    <a:stretch>
                      <a:fillRect/>
                    </a:stretch>
                  </pic:blipFill>
                  <pic:spPr>
                    <a:xfrm>
                      <a:off x="0" y="0"/>
                      <a:ext cx="1553480" cy="3372968"/>
                    </a:xfrm>
                    <a:prstGeom prst="rect">
                      <a:avLst/>
                    </a:prstGeom>
                  </pic:spPr>
                </pic:pic>
              </a:graphicData>
            </a:graphic>
          </wp:inline>
        </w:drawing>
      </w:r>
    </w:p>
    <w:p w14:paraId="602DCFFF" w14:textId="4AFE27C9" w:rsidR="00722C84" w:rsidRDefault="00722C84" w:rsidP="00722C84">
      <w:pPr>
        <w:pStyle w:val="a3"/>
        <w:ind w:firstLine="400"/>
        <w:jc w:val="center"/>
      </w:pPr>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533B49">
        <w:rPr>
          <w:noProof/>
        </w:rPr>
        <w:t>23</w:t>
      </w:r>
      <w:r>
        <w:fldChar w:fldCharType="end"/>
      </w:r>
      <w:r>
        <w:t xml:space="preserve"> </w:t>
      </w:r>
      <w:r>
        <w:rPr>
          <w:rFonts w:hint="eastAsia"/>
        </w:rPr>
        <w:t>刷新好友列表</w:t>
      </w:r>
    </w:p>
    <w:p w14:paraId="23E80F46" w14:textId="07AD27FC" w:rsidR="009673FD" w:rsidRDefault="001F2A09" w:rsidP="009673FD">
      <w:pPr>
        <w:ind w:firstLine="480"/>
      </w:pPr>
      <w:r>
        <w:rPr>
          <w:rFonts w:hint="eastAsia"/>
        </w:rPr>
        <w:t>上图为添加好友时的实际情况，当用户选择添加好友之后便会弹出窗口询问所添加好友的账号信息，发送好友申请之后可以等待好友确认，如果好友确认添加对方为好友则申请方会弹出提示窗口提示信息。因为好友申请使用的好友申请模型会在对方同意之后同时下达反馈，所以双方客户端会在确认之后同时向服务器重新拉去好友列表，此时便会将新添加的好友更新到界面，可以立刻开始新的聊天。</w:t>
      </w:r>
    </w:p>
    <w:p w14:paraId="61437930" w14:textId="58915D8D" w:rsidR="003D4861" w:rsidRDefault="003D4861" w:rsidP="003D4861">
      <w:pPr>
        <w:pStyle w:val="2"/>
      </w:pPr>
      <w:bookmarkStart w:id="225" w:name="_Toc131520186"/>
      <w:bookmarkStart w:id="226" w:name="_Toc131520608"/>
      <w:bookmarkStart w:id="227" w:name="_Toc131521126"/>
      <w:bookmarkStart w:id="228" w:name="_Toc131521316"/>
      <w:bookmarkStart w:id="229" w:name="_Toc131522085"/>
      <w:r>
        <w:rPr>
          <w:rFonts w:hint="eastAsia"/>
        </w:rPr>
        <w:lastRenderedPageBreak/>
        <w:t>本章小结</w:t>
      </w:r>
      <w:bookmarkEnd w:id="225"/>
      <w:bookmarkEnd w:id="226"/>
      <w:bookmarkEnd w:id="227"/>
      <w:bookmarkEnd w:id="228"/>
      <w:bookmarkEnd w:id="229"/>
    </w:p>
    <w:p w14:paraId="5D188395" w14:textId="75D0F8D1" w:rsidR="009673FD" w:rsidRPr="009673FD" w:rsidRDefault="00722C84" w:rsidP="009673FD">
      <w:pPr>
        <w:ind w:firstLine="480"/>
      </w:pPr>
      <w:r>
        <w:rPr>
          <w:rFonts w:hint="eastAsia"/>
        </w:rPr>
        <w:t>本章简单的介绍了客户端</w:t>
      </w:r>
      <w:r>
        <w:rPr>
          <w:rFonts w:hint="eastAsia"/>
        </w:rPr>
        <w:t>UI</w:t>
      </w:r>
      <w:r>
        <w:rPr>
          <w:rFonts w:hint="eastAsia"/>
        </w:rPr>
        <w:t>类的关系以及实际展示了注册、登录、发送文本、发送文件、发送表情包以及添加好友等实际操作效果图。这些简单功能的完成可以实现简单的交流，加上特殊设计的</w:t>
      </w:r>
      <w:r>
        <w:rPr>
          <w:rFonts w:hint="eastAsia"/>
        </w:rPr>
        <w:t>UI</w:t>
      </w:r>
      <w:r>
        <w:rPr>
          <w:rFonts w:hint="eastAsia"/>
        </w:rPr>
        <w:t>界面已经让用户获得愉快的使用体验。在程序退出后重新登录还可以根据本地的聊天记录存储保存历史聊天功能，该程序已近完备了快捷社交的所需基础功能，历史记录的具体实现操作将在下文中提到。</w:t>
      </w:r>
    </w:p>
    <w:p w14:paraId="3D7AD782" w14:textId="77777777" w:rsidR="00393497" w:rsidRDefault="00393497" w:rsidP="00752C07">
      <w:pPr>
        <w:ind w:firstLine="480"/>
      </w:pPr>
    </w:p>
    <w:p w14:paraId="1021A4F7" w14:textId="77777777" w:rsidR="00393497" w:rsidRDefault="00393497" w:rsidP="00D704B0">
      <w:pPr>
        <w:pStyle w:val="ab"/>
        <w:sectPr w:rsidR="00393497">
          <w:headerReference w:type="even" r:id="rId40"/>
          <w:headerReference w:type="default" r:id="rId41"/>
          <w:footerReference w:type="even" r:id="rId42"/>
          <w:footerReference w:type="default" r:id="rId43"/>
          <w:headerReference w:type="first" r:id="rId44"/>
          <w:footerReference w:type="first" r:id="rId45"/>
          <w:pgSz w:w="11906" w:h="16838"/>
          <w:pgMar w:top="1440" w:right="1800" w:bottom="1440" w:left="1800" w:header="851" w:footer="992" w:gutter="0"/>
          <w:cols w:space="425"/>
          <w:docGrid w:type="lines" w:linePitch="312"/>
        </w:sectPr>
      </w:pPr>
    </w:p>
    <w:p w14:paraId="5528E214" w14:textId="26EA6F3C" w:rsidR="00393497" w:rsidRDefault="00393497" w:rsidP="00393497">
      <w:pPr>
        <w:pStyle w:val="1"/>
        <w:spacing w:before="156" w:after="156"/>
      </w:pPr>
      <w:bookmarkStart w:id="230" w:name="_Toc131520187"/>
      <w:bookmarkStart w:id="231" w:name="_Toc131520609"/>
      <w:bookmarkStart w:id="232" w:name="_Toc131521127"/>
      <w:bookmarkStart w:id="233" w:name="_Toc131521317"/>
      <w:bookmarkStart w:id="234" w:name="_Toc131522086"/>
      <w:r>
        <w:rPr>
          <w:rFonts w:hint="eastAsia"/>
        </w:rPr>
        <w:lastRenderedPageBreak/>
        <w:t>软件设计的前置知识</w:t>
      </w:r>
      <w:bookmarkEnd w:id="230"/>
      <w:bookmarkEnd w:id="231"/>
      <w:bookmarkEnd w:id="232"/>
      <w:bookmarkEnd w:id="233"/>
      <w:bookmarkEnd w:id="234"/>
    </w:p>
    <w:p w14:paraId="0ABA0C5E" w14:textId="6EB13D07" w:rsidR="00872C78" w:rsidRDefault="00872C78" w:rsidP="00872C78">
      <w:pPr>
        <w:pStyle w:val="2"/>
      </w:pPr>
      <w:bookmarkStart w:id="235" w:name="_Toc131520188"/>
      <w:bookmarkStart w:id="236" w:name="_Toc131520610"/>
      <w:bookmarkStart w:id="237" w:name="_Toc131521128"/>
      <w:bookmarkStart w:id="238" w:name="_Toc131521318"/>
      <w:bookmarkStart w:id="239" w:name="_Toc131522087"/>
      <w:r>
        <w:rPr>
          <w:rFonts w:hint="eastAsia"/>
        </w:rPr>
        <w:t>内容概要</w:t>
      </w:r>
      <w:bookmarkEnd w:id="235"/>
      <w:bookmarkEnd w:id="236"/>
      <w:bookmarkEnd w:id="237"/>
      <w:bookmarkEnd w:id="238"/>
      <w:bookmarkEnd w:id="239"/>
    </w:p>
    <w:p w14:paraId="207F3393" w14:textId="72ECF1D1" w:rsidR="00872C78" w:rsidRPr="00872C78" w:rsidRDefault="00872C78" w:rsidP="00872C78">
      <w:pPr>
        <w:ind w:firstLine="480"/>
      </w:pPr>
      <w:r>
        <w:rPr>
          <w:rFonts w:hint="eastAsia"/>
        </w:rPr>
        <w:t>即将进入代码环节，原本的论文编写内容主要以介绍代码实现功能的以及实现细节为主，但考虑并不是所有的老师都会接触到编程语言，所以将大多数代码的实现画成了流程图或者状态图的形式展现方面理解，并将代码部分放置在最后环节，且简化了大量的内容与细节。</w:t>
      </w:r>
      <w:r>
        <w:rPr>
          <w:rFonts w:hint="eastAsia"/>
        </w:rPr>
        <w:t xml:space="preserve"> </w:t>
      </w:r>
      <w:r>
        <w:rPr>
          <w:rFonts w:hint="eastAsia"/>
        </w:rPr>
        <w:t>在进入正式的代码介绍之前首先放置了一些编程知识的前置内容以回答之后遇到的问题。</w:t>
      </w:r>
    </w:p>
    <w:p w14:paraId="1C760E4E" w14:textId="77777777" w:rsidR="00393497" w:rsidRDefault="00393497" w:rsidP="00393497">
      <w:pPr>
        <w:pStyle w:val="2"/>
      </w:pPr>
      <w:bookmarkStart w:id="240" w:name="_Toc131520189"/>
      <w:bookmarkStart w:id="241" w:name="_Toc131520611"/>
      <w:bookmarkStart w:id="242" w:name="_Toc131521129"/>
      <w:bookmarkStart w:id="243" w:name="_Toc131521319"/>
      <w:bookmarkStart w:id="244" w:name="_Toc131522088"/>
      <w:r>
        <w:rPr>
          <w:rFonts w:hint="eastAsia"/>
        </w:rPr>
        <w:t>客户端开发前置知识：</w:t>
      </w:r>
      <w:bookmarkEnd w:id="240"/>
      <w:bookmarkEnd w:id="241"/>
      <w:bookmarkEnd w:id="242"/>
      <w:bookmarkEnd w:id="243"/>
      <w:bookmarkEnd w:id="244"/>
    </w:p>
    <w:p w14:paraId="780F9588" w14:textId="77777777" w:rsidR="00393497" w:rsidRDefault="00393497" w:rsidP="00393497">
      <w:pPr>
        <w:ind w:firstLine="480"/>
      </w:pPr>
      <w:r>
        <w:rPr>
          <w:rFonts w:hint="eastAsia"/>
        </w:rPr>
        <w:t>该项目使用</w:t>
      </w:r>
      <w:r>
        <w:rPr>
          <w:rFonts w:hint="eastAsia"/>
        </w:rPr>
        <w:t>C++</w:t>
      </w:r>
      <w:r>
        <w:rPr>
          <w:rFonts w:hint="eastAsia"/>
        </w:rPr>
        <w:t>的</w:t>
      </w:r>
      <w:r>
        <w:rPr>
          <w:rFonts w:hint="eastAsia"/>
        </w:rPr>
        <w:t>Qt</w:t>
      </w:r>
      <w:r>
        <w:rPr>
          <w:rFonts w:hint="eastAsia"/>
        </w:rPr>
        <w:t>库配合</w:t>
      </w:r>
      <w:r>
        <w:rPr>
          <w:rFonts w:hint="eastAsia"/>
        </w:rPr>
        <w:t>QtCreator</w:t>
      </w:r>
      <w:r>
        <w:rPr>
          <w:rFonts w:hint="eastAsia"/>
        </w:rPr>
        <w:t>工具开发客户端的</w:t>
      </w:r>
      <w:r>
        <w:rPr>
          <w:rFonts w:hint="eastAsia"/>
        </w:rPr>
        <w:t>UI</w:t>
      </w:r>
      <w:r>
        <w:rPr>
          <w:rFonts w:hint="eastAsia"/>
        </w:rPr>
        <w:t>界面，</w:t>
      </w:r>
      <w:r>
        <w:rPr>
          <w:rFonts w:hint="eastAsia"/>
        </w:rPr>
        <w:t>Qt</w:t>
      </w:r>
      <w:r>
        <w:rPr>
          <w:rFonts w:hint="eastAsia"/>
        </w:rPr>
        <w:t>库虽然是</w:t>
      </w:r>
      <w:r>
        <w:rPr>
          <w:rFonts w:hint="eastAsia"/>
        </w:rPr>
        <w:t>C++</w:t>
      </w:r>
      <w:r>
        <w:rPr>
          <w:rFonts w:hint="eastAsia"/>
        </w:rPr>
        <w:t>中的一部分，编程语法上却不是标准</w:t>
      </w:r>
      <w:r>
        <w:rPr>
          <w:rFonts w:hint="eastAsia"/>
        </w:rPr>
        <w:t>C++</w:t>
      </w:r>
      <w:r>
        <w:rPr>
          <w:rFonts w:hint="eastAsia"/>
        </w:rPr>
        <w:t>的规范，而是在</w:t>
      </w:r>
      <w:r>
        <w:rPr>
          <w:rFonts w:hint="eastAsia"/>
        </w:rPr>
        <w:t>C++</w:t>
      </w:r>
      <w:r>
        <w:rPr>
          <w:rFonts w:hint="eastAsia"/>
        </w:rPr>
        <w:t>的语法之上扩展出来信号槽的概念，在拥有</w:t>
      </w:r>
      <w:r>
        <w:rPr>
          <w:rFonts w:hint="eastAsia"/>
        </w:rPr>
        <w:t>C++</w:t>
      </w:r>
      <w:r>
        <w:rPr>
          <w:rFonts w:hint="eastAsia"/>
        </w:rPr>
        <w:t>的基础之后请务必对</w:t>
      </w:r>
      <w:r>
        <w:rPr>
          <w:rFonts w:hint="eastAsia"/>
        </w:rPr>
        <w:t>Qt</w:t>
      </w:r>
      <w:r>
        <w:rPr>
          <w:rFonts w:hint="eastAsia"/>
        </w:rPr>
        <w:t>的信号槽机制有所了解才行。</w:t>
      </w:r>
      <w:r>
        <w:rPr>
          <w:rFonts w:hint="eastAsia"/>
        </w:rPr>
        <w:t>Qt</w:t>
      </w:r>
      <w:r>
        <w:rPr>
          <w:rFonts w:hint="eastAsia"/>
        </w:rPr>
        <w:t>的各类事件消息依靠信号发送信息，槽接受消息，信号与槽之间没有关联，依靠</w:t>
      </w:r>
      <w:r>
        <w:rPr>
          <w:rFonts w:hint="eastAsia"/>
        </w:rPr>
        <w:t>QObject</w:t>
      </w:r>
      <w:r>
        <w:rPr>
          <w:rFonts w:hint="eastAsia"/>
        </w:rPr>
        <w:t>类提供的</w:t>
      </w:r>
      <w:r>
        <w:rPr>
          <w:rFonts w:hint="eastAsia"/>
        </w:rPr>
        <w:t>c</w:t>
      </w:r>
      <w:r>
        <w:t>onnect</w:t>
      </w:r>
      <w:r>
        <w:rPr>
          <w:rFonts w:hint="eastAsia"/>
        </w:rPr>
        <w:t>信号槽连接函数将信号与槽之间建立起连接，否则两者完全独立。信号槽的使用可以有效的降低模块编程的耦合性，但信号槽在用法上由三点限制。第一，声明一个信号的类必须继承</w:t>
      </w:r>
      <w:r>
        <w:rPr>
          <w:rFonts w:hint="eastAsia"/>
        </w:rPr>
        <w:t>QObject</w:t>
      </w:r>
      <w:r>
        <w:rPr>
          <w:rFonts w:hint="eastAsia"/>
        </w:rPr>
        <w:t>基类；第二，类内必须声明</w:t>
      </w:r>
      <w:r>
        <w:rPr>
          <w:rFonts w:hint="eastAsia"/>
        </w:rPr>
        <w:t>Q_OBJECT</w:t>
      </w:r>
      <w:r>
        <w:rPr>
          <w:rFonts w:hint="eastAsia"/>
        </w:rPr>
        <w:t>宏才可以使用信号槽机制；第三，编写的</w:t>
      </w:r>
      <w:r>
        <w:rPr>
          <w:rFonts w:hint="eastAsia"/>
        </w:rPr>
        <w:t>Qt</w:t>
      </w:r>
      <w:r>
        <w:rPr>
          <w:rFonts w:hint="eastAsia"/>
        </w:rPr>
        <w:t>信号槽类必须由</w:t>
      </w:r>
      <w:r>
        <w:rPr>
          <w:rFonts w:hint="eastAsia"/>
        </w:rPr>
        <w:t>Qt</w:t>
      </w:r>
      <w:r>
        <w:rPr>
          <w:rFonts w:hint="eastAsia"/>
        </w:rPr>
        <w:t>提供的</w:t>
      </w:r>
      <w:r w:rsidRPr="00C67EB2">
        <w:t>Meta-Object Compiler</w:t>
      </w:r>
      <w:r>
        <w:rPr>
          <w:rFonts w:hint="eastAsia"/>
        </w:rPr>
        <w:t>元模板编译器先编译出带</w:t>
      </w:r>
      <w:r>
        <w:rPr>
          <w:rFonts w:hint="eastAsia"/>
        </w:rPr>
        <w:t>mo</w:t>
      </w:r>
      <w:r>
        <w:t>c_</w:t>
      </w:r>
      <w:r>
        <w:rPr>
          <w:rFonts w:hint="eastAsia"/>
        </w:rPr>
        <w:t>前缀的</w:t>
      </w:r>
      <w:r>
        <w:rPr>
          <w:rFonts w:hint="eastAsia"/>
        </w:rPr>
        <w:t>C++</w:t>
      </w:r>
      <w:r>
        <w:rPr>
          <w:rFonts w:hint="eastAsia"/>
        </w:rPr>
        <w:t>文件之后才能进入到正常的编译流程。这三点限制算是</w:t>
      </w:r>
      <w:r>
        <w:rPr>
          <w:rFonts w:hint="eastAsia"/>
        </w:rPr>
        <w:t>Qt</w:t>
      </w:r>
      <w:r>
        <w:rPr>
          <w:rFonts w:hint="eastAsia"/>
        </w:rPr>
        <w:t>的一个特点，在</w:t>
      </w:r>
      <w:r>
        <w:rPr>
          <w:rFonts w:hint="eastAsia"/>
        </w:rPr>
        <w:t>Qt</w:t>
      </w:r>
      <w:r>
        <w:rPr>
          <w:rFonts w:hint="eastAsia"/>
        </w:rPr>
        <w:t>中所有的</w:t>
      </w:r>
      <w:r>
        <w:rPr>
          <w:rFonts w:hint="eastAsia"/>
        </w:rPr>
        <w:t>Qt</w:t>
      </w:r>
      <w:r>
        <w:rPr>
          <w:rFonts w:hint="eastAsia"/>
        </w:rPr>
        <w:t>界面控件都继承自</w:t>
      </w:r>
      <w:r>
        <w:rPr>
          <w:rFonts w:hint="eastAsia"/>
        </w:rPr>
        <w:t>QObject</w:t>
      </w:r>
      <w:r>
        <w:rPr>
          <w:rFonts w:hint="eastAsia"/>
        </w:rPr>
        <w:t>类，由</w:t>
      </w:r>
      <w:r>
        <w:rPr>
          <w:rFonts w:hint="eastAsia"/>
        </w:rPr>
        <w:t>QObject</w:t>
      </w:r>
      <w:r>
        <w:rPr>
          <w:rFonts w:hint="eastAsia"/>
        </w:rPr>
        <w:t>类提供</w:t>
      </w:r>
      <w:r>
        <w:rPr>
          <w:rFonts w:hint="eastAsia"/>
        </w:rPr>
        <w:t>connect</w:t>
      </w:r>
      <w:r>
        <w:rPr>
          <w:rFonts w:hint="eastAsia"/>
        </w:rPr>
        <w:t>函数实现观察者模式，将子类的信号与槽进行连接，当信号发送时通知槽函数。</w:t>
      </w:r>
      <w:r>
        <w:rPr>
          <w:rFonts w:hint="eastAsia"/>
        </w:rPr>
        <w:t>Qt</w:t>
      </w:r>
      <w:r>
        <w:rPr>
          <w:rFonts w:hint="eastAsia"/>
        </w:rPr>
        <w:t>中大部分事件信息都是用类信号发出，接收时只需定义槽函数与控件类信号连接并将功能在槽函数中实现即可。</w:t>
      </w:r>
      <w:r>
        <w:rPr>
          <w:rFonts w:hint="eastAsia"/>
        </w:rPr>
        <w:t>Qt</w:t>
      </w:r>
      <w:r>
        <w:rPr>
          <w:rFonts w:hint="eastAsia"/>
        </w:rPr>
        <w:t>的所有界面类都是继承于</w:t>
      </w:r>
      <w:r>
        <w:rPr>
          <w:rFonts w:hint="eastAsia"/>
        </w:rPr>
        <w:t>QObject</w:t>
      </w:r>
      <w:r>
        <w:rPr>
          <w:rFonts w:hint="eastAsia"/>
        </w:rPr>
        <w:t>，而这些类的事件函数绝大多数都是虚函数，这使得由子类重写事件函数并重新实现功能成为了可能。这是</w:t>
      </w:r>
      <w:r>
        <w:rPr>
          <w:rFonts w:hint="eastAsia"/>
        </w:rPr>
        <w:t>Qt</w:t>
      </w:r>
      <w:r>
        <w:rPr>
          <w:rFonts w:hint="eastAsia"/>
        </w:rPr>
        <w:t>带来的高度可定制化的一套模式，不管是如何一个界面类控件都可以重新继承并重写，从而实现定制化的</w:t>
      </w:r>
      <w:r>
        <w:rPr>
          <w:rFonts w:hint="eastAsia"/>
        </w:rPr>
        <w:t>UI</w:t>
      </w:r>
      <w:r>
        <w:rPr>
          <w:rFonts w:hint="eastAsia"/>
        </w:rPr>
        <w:t>展示效果。</w:t>
      </w:r>
    </w:p>
    <w:p w14:paraId="08E88263" w14:textId="77777777" w:rsidR="00393497" w:rsidRDefault="00393497" w:rsidP="00393497">
      <w:pPr>
        <w:pStyle w:val="2"/>
      </w:pPr>
      <w:bookmarkStart w:id="245" w:name="_Toc131520190"/>
      <w:bookmarkStart w:id="246" w:name="_Toc131520612"/>
      <w:bookmarkStart w:id="247" w:name="_Toc131521130"/>
      <w:bookmarkStart w:id="248" w:name="_Toc131521320"/>
      <w:bookmarkStart w:id="249" w:name="_Toc131522089"/>
      <w:r>
        <w:rPr>
          <w:rFonts w:hint="eastAsia"/>
        </w:rPr>
        <w:lastRenderedPageBreak/>
        <w:t>服务器开发前置知识</w:t>
      </w:r>
      <w:bookmarkEnd w:id="245"/>
      <w:bookmarkEnd w:id="246"/>
      <w:bookmarkEnd w:id="247"/>
      <w:bookmarkEnd w:id="248"/>
      <w:bookmarkEnd w:id="249"/>
    </w:p>
    <w:p w14:paraId="5ADECCBB" w14:textId="77777777" w:rsidR="00393497" w:rsidRDefault="00393497" w:rsidP="00393497">
      <w:pPr>
        <w:ind w:firstLine="480"/>
      </w:pPr>
      <w:r>
        <w:rPr>
          <w:rFonts w:hint="eastAsia"/>
        </w:rPr>
        <w:t>本项目的服务器主要使用</w:t>
      </w:r>
      <w:r>
        <w:rPr>
          <w:rFonts w:hint="eastAsia"/>
        </w:rPr>
        <w:t>WebSockect</w:t>
      </w:r>
      <w:r>
        <w:rPr>
          <w:rFonts w:hint="eastAsia"/>
        </w:rPr>
        <w:t>协议通信，并部署在云服务器</w:t>
      </w:r>
      <w:r>
        <w:rPr>
          <w:rFonts w:hint="eastAsia"/>
        </w:rPr>
        <w:t>Linux</w:t>
      </w:r>
      <w:r>
        <w:rPr>
          <w:rFonts w:hint="eastAsia"/>
        </w:rPr>
        <w:t>系统的发行版</w:t>
      </w:r>
      <w:r>
        <w:rPr>
          <w:rFonts w:hint="eastAsia"/>
        </w:rPr>
        <w:t>ubuntu</w:t>
      </w:r>
      <w:r>
        <w:rPr>
          <w:rFonts w:hint="eastAsia"/>
        </w:rPr>
        <w:t>系统服务器版本上，与互联网连接并开放端口提供客户端连接。服务器所有用的网络编程技术是</w:t>
      </w:r>
      <w:r>
        <w:rPr>
          <w:rFonts w:hint="eastAsia"/>
        </w:rPr>
        <w:t>Linux</w:t>
      </w:r>
      <w:r>
        <w:rPr>
          <w:rFonts w:hint="eastAsia"/>
        </w:rPr>
        <w:t>操作系统提供</w:t>
      </w:r>
      <w:r>
        <w:rPr>
          <w:rFonts w:hint="eastAsia"/>
        </w:rPr>
        <w:t>IO</w:t>
      </w:r>
      <w:r>
        <w:rPr>
          <w:rFonts w:hint="eastAsia"/>
        </w:rPr>
        <w:t>复用技术</w:t>
      </w:r>
      <w:r>
        <w:rPr>
          <w:rFonts w:hint="eastAsia"/>
        </w:rPr>
        <w:t>epoll</w:t>
      </w:r>
      <w:r>
        <w:rPr>
          <w:rFonts w:hint="eastAsia"/>
        </w:rPr>
        <w:t>。</w:t>
      </w:r>
    </w:p>
    <w:p w14:paraId="306107B0" w14:textId="77777777" w:rsidR="00393497" w:rsidRDefault="00393497" w:rsidP="00393497">
      <w:pPr>
        <w:ind w:firstLine="480"/>
      </w:pPr>
      <w:r>
        <w:rPr>
          <w:rFonts w:hint="eastAsia"/>
        </w:rPr>
        <w:t>epoll</w:t>
      </w:r>
      <w:r>
        <w:rPr>
          <w:rFonts w:hint="eastAsia"/>
        </w:rPr>
        <w:t>是</w:t>
      </w:r>
      <w:r>
        <w:rPr>
          <w:rFonts w:hint="eastAsia"/>
        </w:rPr>
        <w:t>Linux</w:t>
      </w:r>
      <w:r>
        <w:rPr>
          <w:rFonts w:hint="eastAsia"/>
        </w:rPr>
        <w:t>内核为处理大批量文件描述符而作为</w:t>
      </w:r>
      <w:r>
        <w:rPr>
          <w:rFonts w:hint="eastAsia"/>
        </w:rPr>
        <w:t>select</w:t>
      </w:r>
      <w:r>
        <w:rPr>
          <w:rFonts w:hint="eastAsia"/>
        </w:rPr>
        <w:t>和</w:t>
      </w:r>
      <w:r>
        <w:rPr>
          <w:rFonts w:hint="eastAsia"/>
        </w:rPr>
        <w:t>poll</w:t>
      </w:r>
      <w:r>
        <w:rPr>
          <w:rFonts w:hint="eastAsia"/>
        </w:rPr>
        <w:t>的改进版本，它能显著提高程序在大量并发连接中只有少量活跃连接时的网络性能，主要用于解决网络</w:t>
      </w:r>
      <w:r>
        <w:rPr>
          <w:rFonts w:hint="eastAsia"/>
        </w:rPr>
        <w:t>IO</w:t>
      </w:r>
      <w:r>
        <w:rPr>
          <w:rFonts w:hint="eastAsia"/>
        </w:rPr>
        <w:t>编程中频繁操作系统提供的</w:t>
      </w:r>
      <w:r>
        <w:rPr>
          <w:rFonts w:hint="eastAsia"/>
        </w:rPr>
        <w:t>select/poll</w:t>
      </w:r>
      <w:r>
        <w:rPr>
          <w:rFonts w:hint="eastAsia"/>
        </w:rPr>
        <w:t>函数受文件描述符限制而无法满足高性能的情况。因为</w:t>
      </w:r>
      <w:r>
        <w:rPr>
          <w:rFonts w:hint="eastAsia"/>
        </w:rPr>
        <w:t>epoll</w:t>
      </w:r>
      <w:r>
        <w:rPr>
          <w:rFonts w:hint="eastAsia"/>
        </w:rPr>
        <w:t>中得到系统的事件支持，当连接无事件被记录在连接池中的</w:t>
      </w:r>
      <w:r>
        <w:rPr>
          <w:rFonts w:hint="eastAsia"/>
        </w:rPr>
        <w:t>sock</w:t>
      </w:r>
      <w:r>
        <w:rPr>
          <w:rFonts w:hint="eastAsia"/>
        </w:rPr>
        <w:t>并不会被加入到轮询容器中，只有触发了事件的连接才会进入轮询，避免了</w:t>
      </w:r>
      <w:r>
        <w:rPr>
          <w:rFonts w:hint="eastAsia"/>
        </w:rPr>
        <w:t>select/poll</w:t>
      </w:r>
      <w:r>
        <w:rPr>
          <w:rFonts w:hint="eastAsia"/>
        </w:rPr>
        <w:t>中无事件</w:t>
      </w:r>
      <w:r>
        <w:rPr>
          <w:rFonts w:hint="eastAsia"/>
        </w:rPr>
        <w:t>sock</w:t>
      </w:r>
      <w:r>
        <w:rPr>
          <w:rFonts w:hint="eastAsia"/>
        </w:rPr>
        <w:t>依旧进入轮询导致连接数增多会严重增加</w:t>
      </w:r>
      <w:r>
        <w:rPr>
          <w:rFonts w:hint="eastAsia"/>
        </w:rPr>
        <w:t>IO</w:t>
      </w:r>
      <w:r>
        <w:rPr>
          <w:rFonts w:hint="eastAsia"/>
        </w:rPr>
        <w:t>轮询时间，最后服务器因为轮询时间过长而导致新连接丢失或者任务超时的问题。</w:t>
      </w:r>
    </w:p>
    <w:p w14:paraId="1570B80B" w14:textId="77777777" w:rsidR="00393497" w:rsidRDefault="00393497" w:rsidP="00393497">
      <w:pPr>
        <w:ind w:firstLine="480"/>
      </w:pPr>
      <w:r>
        <w:rPr>
          <w:rFonts w:hint="eastAsia"/>
        </w:rPr>
        <w:t>其中</w:t>
      </w:r>
      <w:r>
        <w:rPr>
          <w:rFonts w:hint="eastAsia"/>
        </w:rPr>
        <w:t>epoll</w:t>
      </w:r>
      <w:r>
        <w:rPr>
          <w:rFonts w:hint="eastAsia"/>
        </w:rPr>
        <w:t>接口提出的主要特点是，在一个进程中可以监听大量的文件描述符，而不会出现调用</w:t>
      </w:r>
      <w:r>
        <w:rPr>
          <w:rFonts w:hint="eastAsia"/>
        </w:rPr>
        <w:t>select</w:t>
      </w:r>
      <w:r>
        <w:rPr>
          <w:rFonts w:hint="eastAsia"/>
        </w:rPr>
        <w:t>或</w:t>
      </w:r>
      <w:r>
        <w:rPr>
          <w:rFonts w:hint="eastAsia"/>
        </w:rPr>
        <w:t>poll</w:t>
      </w:r>
      <w:r>
        <w:rPr>
          <w:rFonts w:hint="eastAsia"/>
        </w:rPr>
        <w:t>的最大描述符值的限制，一般</w:t>
      </w:r>
      <w:r>
        <w:rPr>
          <w:rFonts w:hint="eastAsia"/>
        </w:rPr>
        <w:t>select</w:t>
      </w:r>
      <w:r>
        <w:rPr>
          <w:rFonts w:hint="eastAsia"/>
        </w:rPr>
        <w:t>或</w:t>
      </w:r>
      <w:r>
        <w:rPr>
          <w:rFonts w:hint="eastAsia"/>
        </w:rPr>
        <w:t>poll</w:t>
      </w:r>
      <w:r>
        <w:rPr>
          <w:rFonts w:hint="eastAsia"/>
        </w:rPr>
        <w:t>的最大限制最佳数是</w:t>
      </w:r>
      <w:r>
        <w:rPr>
          <w:rFonts w:hint="eastAsia"/>
        </w:rPr>
        <w:t>1</w:t>
      </w:r>
      <w:r>
        <w:t>024</w:t>
      </w:r>
      <w:r>
        <w:rPr>
          <w:rFonts w:hint="eastAsia"/>
        </w:rPr>
        <w:t>个</w:t>
      </w:r>
      <w:r>
        <w:rPr>
          <w:rFonts w:hint="eastAsia"/>
        </w:rPr>
        <w:t>sock</w:t>
      </w:r>
      <w:r>
        <w:rPr>
          <w:rFonts w:hint="eastAsia"/>
        </w:rPr>
        <w:t>，而且</w:t>
      </w:r>
      <w:r>
        <w:rPr>
          <w:rFonts w:hint="eastAsia"/>
        </w:rPr>
        <w:t>epoll</w:t>
      </w:r>
      <w:r>
        <w:rPr>
          <w:rFonts w:hint="eastAsia"/>
        </w:rPr>
        <w:t>也支持高效地进行添加，修改和删除文件描述符的操作。</w:t>
      </w:r>
    </w:p>
    <w:p w14:paraId="20512DF4" w14:textId="77777777" w:rsidR="00393497" w:rsidRDefault="00393497" w:rsidP="00393497">
      <w:pPr>
        <w:ind w:firstLine="480"/>
      </w:pPr>
      <w:r>
        <w:rPr>
          <w:rFonts w:hint="eastAsia"/>
        </w:rPr>
        <w:t>epoll</w:t>
      </w:r>
      <w:r>
        <w:rPr>
          <w:rFonts w:hint="eastAsia"/>
        </w:rPr>
        <w:t>的内部维护一个</w:t>
      </w:r>
      <w:r>
        <w:rPr>
          <w:rFonts w:hint="eastAsia"/>
        </w:rPr>
        <w:t>epoll</w:t>
      </w:r>
      <w:r>
        <w:rPr>
          <w:rFonts w:hint="eastAsia"/>
        </w:rPr>
        <w:t>的实例的文件描述符的变更信息并触发事件</w:t>
      </w:r>
      <w:r>
        <w:rPr>
          <w:rFonts w:hint="eastAsia"/>
        </w:rPr>
        <w:t>, epoll</w:t>
      </w:r>
      <w:r>
        <w:rPr>
          <w:rFonts w:hint="eastAsia"/>
        </w:rPr>
        <w:t>提供了</w:t>
      </w:r>
      <w:r w:rsidRPr="00B07C18">
        <w:rPr>
          <w:rFonts w:hint="eastAsia"/>
        </w:rPr>
        <w:t>水平触发</w:t>
      </w:r>
      <w:r>
        <w:rPr>
          <w:rFonts w:hint="eastAsia"/>
        </w:rPr>
        <w:t>模式和</w:t>
      </w:r>
      <w:r w:rsidRPr="00B07C18">
        <w:rPr>
          <w:rFonts w:hint="eastAsia"/>
        </w:rPr>
        <w:t>边缘触发</w:t>
      </w:r>
      <w:r>
        <w:rPr>
          <w:rFonts w:hint="eastAsia"/>
        </w:rPr>
        <w:t>模式，当数据量巨大时采用边缘触发提高</w:t>
      </w:r>
      <w:r>
        <w:rPr>
          <w:rFonts w:hint="eastAsia"/>
        </w:rPr>
        <w:t>IO</w:t>
      </w:r>
      <w:r>
        <w:rPr>
          <w:rFonts w:hint="eastAsia"/>
        </w:rPr>
        <w:t>性能，从而提供了更好的控制。当检测到文件描述符有数据变更时，</w:t>
      </w:r>
      <w:r>
        <w:rPr>
          <w:rFonts w:hint="eastAsia"/>
        </w:rPr>
        <w:t>epoll</w:t>
      </w:r>
      <w:r>
        <w:rPr>
          <w:rFonts w:hint="eastAsia"/>
        </w:rPr>
        <w:t>会以事件的形式通知应用程序。</w:t>
      </w:r>
    </w:p>
    <w:p w14:paraId="655CA6B5" w14:textId="77777777" w:rsidR="00393497" w:rsidRDefault="00393497" w:rsidP="00393497">
      <w:pPr>
        <w:ind w:firstLine="480"/>
      </w:pPr>
      <w:r>
        <w:rPr>
          <w:rFonts w:hint="eastAsia"/>
        </w:rPr>
        <w:t>IO</w:t>
      </w:r>
      <w:r>
        <w:rPr>
          <w:rFonts w:hint="eastAsia"/>
        </w:rPr>
        <w:t>复用在网络编程中非常重要，依靠单线程连接处理以及少量线程池就可以处理大量的高并发连接与数据交换，减少系统的线程开销就是变相提高系统资源的可用性。</w:t>
      </w:r>
    </w:p>
    <w:p w14:paraId="71F9F266" w14:textId="77777777" w:rsidR="001E18DD" w:rsidRDefault="001E18DD" w:rsidP="00661C34">
      <w:pPr>
        <w:ind w:firstLine="480"/>
      </w:pPr>
    </w:p>
    <w:p w14:paraId="3D6983AF" w14:textId="77777777" w:rsidR="00E95365" w:rsidRDefault="00E95365" w:rsidP="00661C34">
      <w:pPr>
        <w:ind w:firstLine="480"/>
        <w:sectPr w:rsidR="00E95365">
          <w:pgSz w:w="11906" w:h="16838"/>
          <w:pgMar w:top="1440" w:right="1800" w:bottom="1440" w:left="1800" w:header="851" w:footer="992" w:gutter="0"/>
          <w:cols w:space="425"/>
          <w:docGrid w:type="lines" w:linePitch="312"/>
        </w:sectPr>
      </w:pPr>
    </w:p>
    <w:p w14:paraId="740EB49F" w14:textId="00D88B50" w:rsidR="00661C34" w:rsidRDefault="00421FEF" w:rsidP="003F14A4">
      <w:pPr>
        <w:pStyle w:val="1"/>
        <w:spacing w:before="156" w:after="156"/>
      </w:pPr>
      <w:bookmarkStart w:id="250" w:name="_Toc131520191"/>
      <w:bookmarkStart w:id="251" w:name="_Toc131520613"/>
      <w:bookmarkStart w:id="252" w:name="_Toc131521131"/>
      <w:bookmarkStart w:id="253" w:name="_Toc131521321"/>
      <w:bookmarkStart w:id="254" w:name="_Toc131522090"/>
      <w:r>
        <w:rPr>
          <w:rFonts w:hint="eastAsia"/>
        </w:rPr>
        <w:lastRenderedPageBreak/>
        <w:t>编程代码实现与细节</w:t>
      </w:r>
      <w:r w:rsidR="00E95365">
        <w:rPr>
          <w:rFonts w:hint="eastAsia"/>
        </w:rPr>
        <w:t>：</w:t>
      </w:r>
      <w:bookmarkEnd w:id="250"/>
      <w:bookmarkEnd w:id="251"/>
      <w:bookmarkEnd w:id="252"/>
      <w:bookmarkEnd w:id="253"/>
      <w:bookmarkEnd w:id="254"/>
    </w:p>
    <w:p w14:paraId="2E0A1443" w14:textId="10E5980D" w:rsidR="004C6EC1" w:rsidRDefault="004C6EC1" w:rsidP="004C6EC1">
      <w:pPr>
        <w:ind w:firstLine="480"/>
      </w:pPr>
      <w:r>
        <w:rPr>
          <w:rFonts w:hint="eastAsia"/>
        </w:rPr>
        <w:t>在通信篇中会介绍整个程序是如何将信息层层传递出去的，因为在实际的开发中，将一条信息传递出去并不会和想象中的简单，因为要考虑到整个系统的模块化。模块化系统可以降低整个系统的复杂度，可以解耦不同模块之间的关闭，使得其他模块无需考虑别人在做什么，只需要做好自己的事情便可以由全局控制的管理类掌控整个程序的流程。在该项目上也会尽量的使用这种编程方式，不过因为整个项目的体量不够大，有时模块化编程会</w:t>
      </w:r>
      <w:r w:rsidR="002D50DF">
        <w:rPr>
          <w:rFonts w:hint="eastAsia"/>
        </w:rPr>
        <w:t>给人</w:t>
      </w:r>
      <w:r>
        <w:rPr>
          <w:rFonts w:hint="eastAsia"/>
        </w:rPr>
        <w:t>造成一种多余的感觉，但这些多余</w:t>
      </w:r>
      <w:r w:rsidR="002D50DF">
        <w:rPr>
          <w:rFonts w:hint="eastAsia"/>
        </w:rPr>
        <w:t>大体量的项目和</w:t>
      </w:r>
      <w:r>
        <w:rPr>
          <w:rFonts w:hint="eastAsia"/>
        </w:rPr>
        <w:t>多人联合的实际开发来说是非常有用的</w:t>
      </w:r>
      <w:r w:rsidR="002D50DF">
        <w:rPr>
          <w:rFonts w:hint="eastAsia"/>
        </w:rPr>
        <w:t>，该项目给出了一种解决方案</w:t>
      </w:r>
      <w:r>
        <w:rPr>
          <w:rFonts w:hint="eastAsia"/>
        </w:rPr>
        <w:t>。</w:t>
      </w:r>
      <w:r w:rsidR="002D50DF">
        <w:rPr>
          <w:rFonts w:hint="eastAsia"/>
        </w:rPr>
        <w:t>在这一篇开始请先具备基础的编程知识，因为从这一篇开始会以程序员的视角出发，进入到实际的编程环境当中。</w:t>
      </w:r>
    </w:p>
    <w:p w14:paraId="5306E398" w14:textId="7113FAB8" w:rsidR="00B479B3" w:rsidRDefault="00B479B3" w:rsidP="003F14A4">
      <w:pPr>
        <w:pStyle w:val="2"/>
      </w:pPr>
      <w:bookmarkStart w:id="255" w:name="_Toc131520192"/>
      <w:bookmarkStart w:id="256" w:name="_Toc131520614"/>
      <w:bookmarkStart w:id="257" w:name="_Toc131521132"/>
      <w:bookmarkStart w:id="258" w:name="_Toc131521322"/>
      <w:bookmarkStart w:id="259" w:name="_Toc131522091"/>
      <w:r>
        <w:rPr>
          <w:rFonts w:hint="eastAsia"/>
        </w:rPr>
        <w:t>程序入口</w:t>
      </w:r>
      <w:bookmarkEnd w:id="255"/>
      <w:bookmarkEnd w:id="256"/>
      <w:bookmarkEnd w:id="257"/>
      <w:bookmarkEnd w:id="258"/>
      <w:bookmarkEnd w:id="259"/>
    </w:p>
    <w:p w14:paraId="0B374A7A" w14:textId="77777777" w:rsidR="00B013A7" w:rsidRDefault="00335132" w:rsidP="00B013A7">
      <w:pPr>
        <w:keepNext/>
        <w:ind w:firstLine="480"/>
      </w:pPr>
      <w:r>
        <w:rPr>
          <w:noProof/>
        </w:rPr>
        <w:drawing>
          <wp:inline distT="0" distB="0" distL="0" distR="0" wp14:anchorId="58BF9AA3" wp14:editId="0BDC7165">
            <wp:extent cx="5274310" cy="3787140"/>
            <wp:effectExtent l="0" t="0" r="2540" b="381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pic:nvPicPr>
                  <pic:blipFill>
                    <a:blip r:embed="rId46">
                      <a:extLst>
                        <a:ext uri="{28A0092B-C50C-407E-A947-70E740481C1C}">
                          <a14:useLocalDpi xmlns:a14="http://schemas.microsoft.com/office/drawing/2010/main" val="0"/>
                        </a:ext>
                      </a:extLst>
                    </a:blip>
                    <a:stretch>
                      <a:fillRect/>
                    </a:stretch>
                  </pic:blipFill>
                  <pic:spPr>
                    <a:xfrm>
                      <a:off x="0" y="0"/>
                      <a:ext cx="5274310" cy="3787140"/>
                    </a:xfrm>
                    <a:prstGeom prst="rect">
                      <a:avLst/>
                    </a:prstGeom>
                  </pic:spPr>
                </pic:pic>
              </a:graphicData>
            </a:graphic>
          </wp:inline>
        </w:drawing>
      </w:r>
    </w:p>
    <w:p w14:paraId="21F82CFA" w14:textId="0BDBA34A" w:rsidR="00335132" w:rsidRDefault="00B013A7" w:rsidP="00B013A7">
      <w:pPr>
        <w:pStyle w:val="a3"/>
        <w:ind w:firstLine="400"/>
        <w:jc w:val="center"/>
      </w:pPr>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533B49">
        <w:rPr>
          <w:noProof/>
        </w:rPr>
        <w:t>24</w:t>
      </w:r>
      <w:r>
        <w:fldChar w:fldCharType="end"/>
      </w:r>
      <w:r>
        <w:t xml:space="preserve"> </w:t>
      </w:r>
      <w:r w:rsidRPr="00D060AD">
        <w:rPr>
          <w:rFonts w:hint="eastAsia"/>
        </w:rPr>
        <w:t>代码入口</w:t>
      </w:r>
    </w:p>
    <w:p w14:paraId="76ED6CED" w14:textId="00B73237" w:rsidR="003317D9" w:rsidRDefault="003317D9" w:rsidP="00B479B3">
      <w:pPr>
        <w:ind w:firstLine="480"/>
      </w:pPr>
      <w:r w:rsidRPr="003317D9">
        <w:rPr>
          <w:rFonts w:hint="eastAsia"/>
        </w:rPr>
        <w:t>QApplication</w:t>
      </w:r>
      <w:r w:rsidRPr="003317D9">
        <w:rPr>
          <w:rFonts w:hint="eastAsia"/>
        </w:rPr>
        <w:t>是</w:t>
      </w:r>
      <w:r w:rsidRPr="003317D9">
        <w:rPr>
          <w:rFonts w:hint="eastAsia"/>
        </w:rPr>
        <w:t>Qt</w:t>
      </w:r>
      <w:r w:rsidRPr="003317D9">
        <w:rPr>
          <w:rFonts w:hint="eastAsia"/>
        </w:rPr>
        <w:t>应用程序框架的第一个步骤，是一个应用程序对象，</w:t>
      </w:r>
      <w:r w:rsidR="00335132">
        <w:rPr>
          <w:rFonts w:hint="eastAsia"/>
        </w:rPr>
        <w:t>会</w:t>
      </w:r>
      <w:r w:rsidRPr="003317D9">
        <w:rPr>
          <w:rFonts w:hint="eastAsia"/>
        </w:rPr>
        <w:t>启动应用程序的主循环，处理和转发所有事件，</w:t>
      </w:r>
      <w:r w:rsidR="00335132">
        <w:rPr>
          <w:rFonts w:hint="eastAsia"/>
        </w:rPr>
        <w:t>在任何</w:t>
      </w:r>
      <w:r w:rsidR="00335132">
        <w:rPr>
          <w:rFonts w:hint="eastAsia"/>
        </w:rPr>
        <w:t>Qt</w:t>
      </w:r>
      <w:r w:rsidR="00335132">
        <w:rPr>
          <w:rFonts w:hint="eastAsia"/>
        </w:rPr>
        <w:t>的</w:t>
      </w:r>
      <w:r w:rsidR="00335132">
        <w:rPr>
          <w:rFonts w:hint="eastAsia"/>
        </w:rPr>
        <w:t>GUI</w:t>
      </w:r>
      <w:r w:rsidR="00335132">
        <w:rPr>
          <w:rFonts w:hint="eastAsia"/>
        </w:rPr>
        <w:t>类时必须先创建一个</w:t>
      </w:r>
      <w:r w:rsidR="00335132" w:rsidRPr="003317D9">
        <w:rPr>
          <w:rFonts w:hint="eastAsia"/>
        </w:rPr>
        <w:t>QApplication</w:t>
      </w:r>
      <w:r w:rsidR="00335132">
        <w:rPr>
          <w:rFonts w:hint="eastAsia"/>
        </w:rPr>
        <w:t>对象，而且该对象也必须且只能创建一次。</w:t>
      </w:r>
      <w:r w:rsidR="00335132">
        <w:rPr>
          <w:rFonts w:hint="eastAsia"/>
        </w:rPr>
        <w:t xml:space="preserve"> </w:t>
      </w:r>
      <w:r w:rsidRPr="003317D9">
        <w:rPr>
          <w:rFonts w:hint="eastAsia"/>
        </w:rPr>
        <w:t>QApplication</w:t>
      </w:r>
      <w:r w:rsidRPr="003317D9">
        <w:rPr>
          <w:rFonts w:hint="eastAsia"/>
        </w:rPr>
        <w:lastRenderedPageBreak/>
        <w:t>对象</w:t>
      </w:r>
      <w:r w:rsidR="00335132">
        <w:rPr>
          <w:rFonts w:hint="eastAsia"/>
        </w:rPr>
        <w:t>会</w:t>
      </w:r>
      <w:r w:rsidRPr="003317D9">
        <w:rPr>
          <w:rFonts w:hint="eastAsia"/>
        </w:rPr>
        <w:t>完成程序的初始化，它从程序的命令行参数获取应用的设置和窗口系统设置，并且在运行时</w:t>
      </w:r>
      <w:r w:rsidR="00335132">
        <w:rPr>
          <w:rFonts w:hint="eastAsia"/>
        </w:rPr>
        <w:t>用于</w:t>
      </w:r>
      <w:r w:rsidRPr="003317D9">
        <w:rPr>
          <w:rFonts w:hint="eastAsia"/>
        </w:rPr>
        <w:t>Qt</w:t>
      </w:r>
      <w:r w:rsidRPr="003317D9">
        <w:rPr>
          <w:rFonts w:hint="eastAsia"/>
        </w:rPr>
        <w:t>与窗口系统之间进行交互</w:t>
      </w:r>
      <w:r w:rsidR="00335132">
        <w:rPr>
          <w:rFonts w:hint="eastAsia"/>
        </w:rPr>
        <w:t>。</w:t>
      </w:r>
    </w:p>
    <w:p w14:paraId="0F0E0B5A" w14:textId="537F9D5D" w:rsidR="00335132" w:rsidRDefault="00335132" w:rsidP="00B479B3">
      <w:pPr>
        <w:ind w:firstLine="480"/>
      </w:pPr>
      <w:r>
        <w:rPr>
          <w:rFonts w:hint="eastAsia"/>
        </w:rPr>
        <w:t>一旦初始化</w:t>
      </w:r>
      <w:r w:rsidRPr="003317D9">
        <w:rPr>
          <w:rFonts w:hint="eastAsia"/>
        </w:rPr>
        <w:t>QApplication</w:t>
      </w:r>
      <w:r>
        <w:rPr>
          <w:rFonts w:hint="eastAsia"/>
        </w:rPr>
        <w:t>类之后，由该类的</w:t>
      </w:r>
      <w:r>
        <w:rPr>
          <w:rFonts w:hint="eastAsia"/>
        </w:rPr>
        <w:t>exec</w:t>
      </w:r>
      <w:r>
        <w:t>()</w:t>
      </w:r>
      <w:r>
        <w:rPr>
          <w:rFonts w:hint="eastAsia"/>
        </w:rPr>
        <w:t>函数等待时间循环，这个函数会堵塞进程并等待事件的触发。要注意的是，</w:t>
      </w:r>
      <w:r>
        <w:rPr>
          <w:rFonts w:hint="eastAsia"/>
        </w:rPr>
        <w:t>Qt</w:t>
      </w:r>
      <w:r>
        <w:rPr>
          <w:rFonts w:hint="eastAsia"/>
        </w:rPr>
        <w:t>中所有的</w:t>
      </w:r>
      <w:r>
        <w:rPr>
          <w:rFonts w:hint="eastAsia"/>
        </w:rPr>
        <w:t>GUI</w:t>
      </w:r>
      <w:r>
        <w:rPr>
          <w:rFonts w:hint="eastAsia"/>
        </w:rPr>
        <w:t>类都必须在</w:t>
      </w:r>
      <w:r w:rsidRPr="003317D9">
        <w:rPr>
          <w:rFonts w:hint="eastAsia"/>
        </w:rPr>
        <w:t>QApplication</w:t>
      </w:r>
      <w:r>
        <w:rPr>
          <w:rFonts w:hint="eastAsia"/>
        </w:rPr>
        <w:t>对象之后，</w:t>
      </w:r>
      <w:r>
        <w:rPr>
          <w:rFonts w:hint="eastAsia"/>
        </w:rPr>
        <w:t>exec</w:t>
      </w:r>
      <w:r>
        <w:t>()</w:t>
      </w:r>
      <w:r>
        <w:rPr>
          <w:rFonts w:hint="eastAsia"/>
        </w:rPr>
        <w:t>函数之前完成初始化，否则将不会被</w:t>
      </w:r>
      <w:r>
        <w:rPr>
          <w:rFonts w:hint="eastAsia"/>
        </w:rPr>
        <w:t>Qt</w:t>
      </w:r>
      <w:r>
        <w:rPr>
          <w:rFonts w:hint="eastAsia"/>
        </w:rPr>
        <w:t>的主事件循环包裹，</w:t>
      </w:r>
      <w:r w:rsidR="001E18DD">
        <w:rPr>
          <w:rFonts w:hint="eastAsia"/>
        </w:rPr>
        <w:t>会</w:t>
      </w:r>
      <w:r>
        <w:rPr>
          <w:rFonts w:hint="eastAsia"/>
        </w:rPr>
        <w:t>失去</w:t>
      </w:r>
      <w:r w:rsidR="001E18DD">
        <w:rPr>
          <w:rFonts w:hint="eastAsia"/>
        </w:rPr>
        <w:t>原本</w:t>
      </w:r>
      <w:r>
        <w:rPr>
          <w:rFonts w:hint="eastAsia"/>
        </w:rPr>
        <w:t>希望实现的功能</w:t>
      </w:r>
      <w:r w:rsidR="001E18DD">
        <w:rPr>
          <w:rFonts w:hint="eastAsia"/>
        </w:rPr>
        <w:t>。</w:t>
      </w:r>
    </w:p>
    <w:p w14:paraId="61C4EA86" w14:textId="3078B6D4" w:rsidR="001E18DD" w:rsidRDefault="001E18DD" w:rsidP="00B479B3">
      <w:pPr>
        <w:ind w:firstLine="480"/>
      </w:pPr>
      <w:r>
        <w:rPr>
          <w:rFonts w:hint="eastAsia"/>
        </w:rPr>
        <w:t>从图片中可以看出，在</w:t>
      </w:r>
      <w:r w:rsidRPr="003317D9">
        <w:rPr>
          <w:rFonts w:hint="eastAsia"/>
        </w:rPr>
        <w:t>QApplication</w:t>
      </w:r>
      <w:r>
        <w:rPr>
          <w:rFonts w:hint="eastAsia"/>
        </w:rPr>
        <w:t>类对象与</w:t>
      </w:r>
      <w:r>
        <w:rPr>
          <w:rFonts w:hint="eastAsia"/>
        </w:rPr>
        <w:t>exec</w:t>
      </w:r>
      <w:r>
        <w:t>()</w:t>
      </w:r>
      <w:r>
        <w:rPr>
          <w:rFonts w:hint="eastAsia"/>
        </w:rPr>
        <w:t>函数之间我们声明了一个</w:t>
      </w:r>
      <w:r>
        <w:rPr>
          <w:rFonts w:hint="eastAsia"/>
        </w:rPr>
        <w:t>wid_manage</w:t>
      </w:r>
      <w:r>
        <w:rPr>
          <w:rFonts w:hint="eastAsia"/>
        </w:rPr>
        <w:t>的管理类，以及调用来</w:t>
      </w:r>
      <w:r>
        <w:rPr>
          <w:rFonts w:hint="eastAsia"/>
        </w:rPr>
        <w:t>init_net</w:t>
      </w:r>
      <w:r>
        <w:t>()</w:t>
      </w:r>
      <w:r>
        <w:rPr>
          <w:rFonts w:hint="eastAsia"/>
        </w:rPr>
        <w:t>函数用于初始化网络连接。</w:t>
      </w:r>
    </w:p>
    <w:p w14:paraId="525C9AD3" w14:textId="692E08A4" w:rsidR="009A7E47" w:rsidRDefault="009A7E47" w:rsidP="009A7E47">
      <w:pPr>
        <w:keepNext/>
        <w:ind w:firstLine="480"/>
      </w:pPr>
    </w:p>
    <w:p w14:paraId="220AB703" w14:textId="6BC77335" w:rsidR="009A7E47" w:rsidRPr="001E18DD" w:rsidRDefault="009A7E47" w:rsidP="009A7E47">
      <w:pPr>
        <w:pStyle w:val="a3"/>
        <w:ind w:firstLine="400"/>
        <w:jc w:val="center"/>
      </w:pPr>
      <w:r>
        <w:rPr>
          <w:rFonts w:hint="eastAsia"/>
        </w:rPr>
        <w:t>图表</w:t>
      </w:r>
      <w:r>
        <w:rPr>
          <w:rFonts w:hint="eastAsia"/>
        </w:rPr>
        <w:t xml:space="preserve"> </w:t>
      </w:r>
      <w:r>
        <w:rPr>
          <w:rFonts w:hint="eastAsia"/>
        </w:rPr>
        <w:t>管理类声明</w:t>
      </w:r>
    </w:p>
    <w:p w14:paraId="54086DED" w14:textId="77777777" w:rsidR="00B013A7" w:rsidRDefault="00AF66E1" w:rsidP="00B013A7">
      <w:pPr>
        <w:keepNext/>
        <w:ind w:firstLine="480"/>
      </w:pPr>
      <w:r>
        <w:rPr>
          <w:noProof/>
        </w:rPr>
        <w:drawing>
          <wp:inline distT="0" distB="0" distL="0" distR="0" wp14:anchorId="317FF0B2" wp14:editId="1C1B94F4">
            <wp:extent cx="5274310" cy="3133090"/>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pic:nvPicPr>
                  <pic:blipFill>
                    <a:blip r:embed="rId47">
                      <a:extLst>
                        <a:ext uri="{28A0092B-C50C-407E-A947-70E740481C1C}">
                          <a14:useLocalDpi xmlns:a14="http://schemas.microsoft.com/office/drawing/2010/main" val="0"/>
                        </a:ext>
                      </a:extLst>
                    </a:blip>
                    <a:stretch>
                      <a:fillRect/>
                    </a:stretch>
                  </pic:blipFill>
                  <pic:spPr>
                    <a:xfrm>
                      <a:off x="0" y="0"/>
                      <a:ext cx="5274310" cy="3133090"/>
                    </a:xfrm>
                    <a:prstGeom prst="rect">
                      <a:avLst/>
                    </a:prstGeom>
                  </pic:spPr>
                </pic:pic>
              </a:graphicData>
            </a:graphic>
          </wp:inline>
        </w:drawing>
      </w:r>
    </w:p>
    <w:p w14:paraId="12EA7456" w14:textId="576E1FFB" w:rsidR="00AF66E1" w:rsidRDefault="00B013A7" w:rsidP="00B013A7">
      <w:pPr>
        <w:pStyle w:val="a3"/>
        <w:ind w:firstLine="400"/>
        <w:jc w:val="center"/>
      </w:pPr>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533B49">
        <w:rPr>
          <w:noProof/>
        </w:rPr>
        <w:t>25</w:t>
      </w:r>
      <w:r>
        <w:fldChar w:fldCharType="end"/>
      </w:r>
      <w:r>
        <w:t xml:space="preserve"> </w:t>
      </w:r>
      <w:r w:rsidRPr="00717EBF">
        <w:rPr>
          <w:rFonts w:hint="eastAsia"/>
        </w:rPr>
        <w:t>管理类声明</w:t>
      </w:r>
    </w:p>
    <w:p w14:paraId="24FB2304" w14:textId="27D66B78" w:rsidR="00E95365" w:rsidRPr="002D50DF" w:rsidRDefault="00900122" w:rsidP="00E95365">
      <w:pPr>
        <w:ind w:firstLine="480"/>
      </w:pPr>
      <w:r>
        <w:rPr>
          <w:rFonts w:hint="eastAsia"/>
        </w:rPr>
        <w:t>在</w:t>
      </w:r>
      <w:r>
        <w:rPr>
          <w:rFonts w:hint="eastAsia"/>
        </w:rPr>
        <w:t>wid_manage</w:t>
      </w:r>
      <w:r>
        <w:rPr>
          <w:rFonts w:hint="eastAsia"/>
        </w:rPr>
        <w:t>类中，声明了两个窗口和客户端的网络接口，其中</w:t>
      </w:r>
      <w:r>
        <w:rPr>
          <w:rFonts w:hint="eastAsia"/>
        </w:rPr>
        <w:t>wid_login</w:t>
      </w:r>
      <w:r>
        <w:rPr>
          <w:rFonts w:hint="eastAsia"/>
        </w:rPr>
        <w:t>类是用于处理登录之前的所有操作，而</w:t>
      </w:r>
      <w:r>
        <w:rPr>
          <w:rFonts w:hint="eastAsia"/>
        </w:rPr>
        <w:t>wid_friends_list</w:t>
      </w:r>
      <w:r>
        <w:rPr>
          <w:rFonts w:hint="eastAsia"/>
        </w:rPr>
        <w:t>类是处理登录成功之后的所有操作，这样的设计使得登录成功与否都与两个类没有管理，只有</w:t>
      </w:r>
      <w:r>
        <w:rPr>
          <w:rFonts w:hint="eastAsia"/>
        </w:rPr>
        <w:t>wid_manage</w:t>
      </w:r>
      <w:r>
        <w:rPr>
          <w:rFonts w:hint="eastAsia"/>
        </w:rPr>
        <w:t>类负责调度，而他们只需要做好自己的事情，这样的操作可以将业务逻辑与功能实现进行解耦。</w:t>
      </w:r>
      <w:r>
        <w:rPr>
          <w:rFonts w:hint="eastAsia"/>
        </w:rPr>
        <w:t>n</w:t>
      </w:r>
      <w:r>
        <w:t>et_connect</w:t>
      </w:r>
      <w:r>
        <w:rPr>
          <w:rFonts w:hint="eastAsia"/>
        </w:rPr>
        <w:t>类则负责将信息转发到服务器，该类是网络通信的唯一接口，所有的网络通信都必须由该类提供接口方可传输信息，这样的设计是为了将本地的操作与网络连接二者分离</w:t>
      </w:r>
      <w:r w:rsidR="003D1197">
        <w:rPr>
          <w:rFonts w:hint="eastAsia"/>
        </w:rPr>
        <w:t>，从而达到解耦的目的。</w:t>
      </w:r>
      <w:r>
        <w:rPr>
          <w:rFonts w:hint="eastAsia"/>
        </w:rPr>
        <w:t>在本地的</w:t>
      </w:r>
      <w:r w:rsidR="003D1197">
        <w:rPr>
          <w:rFonts w:hint="eastAsia"/>
        </w:rPr>
        <w:t>所有</w:t>
      </w:r>
      <w:r>
        <w:rPr>
          <w:rFonts w:hint="eastAsia"/>
        </w:rPr>
        <w:t>操作</w:t>
      </w:r>
      <w:r w:rsidR="003D1197">
        <w:rPr>
          <w:rFonts w:hint="eastAsia"/>
        </w:rPr>
        <w:t>都</w:t>
      </w:r>
      <w:r>
        <w:rPr>
          <w:rFonts w:hint="eastAsia"/>
        </w:rPr>
        <w:t>无需关心信息是如何传输出去的，只需要向</w:t>
      </w:r>
      <w:r>
        <w:rPr>
          <w:rFonts w:hint="eastAsia"/>
        </w:rPr>
        <w:t>net_connect</w:t>
      </w:r>
      <w:r>
        <w:rPr>
          <w:rFonts w:hint="eastAsia"/>
        </w:rPr>
        <w:t>类提</w:t>
      </w:r>
      <w:r>
        <w:rPr>
          <w:rFonts w:hint="eastAsia"/>
        </w:rPr>
        <w:lastRenderedPageBreak/>
        <w:t>供</w:t>
      </w:r>
      <w:r w:rsidR="003D1197">
        <w:rPr>
          <w:rFonts w:hint="eastAsia"/>
        </w:rPr>
        <w:t>所传输的信息即可，</w:t>
      </w:r>
      <w:r w:rsidR="003D1197">
        <w:rPr>
          <w:rFonts w:hint="eastAsia"/>
        </w:rPr>
        <w:t>net_connect</w:t>
      </w:r>
      <w:r w:rsidR="003D1197">
        <w:rPr>
          <w:rFonts w:hint="eastAsia"/>
        </w:rPr>
        <w:t>起到了类似管道的作用，它将所有的网络操作都封装在内部，使得任何内容的传输都像在本地一样，它只会反馈失败与成功。</w:t>
      </w:r>
    </w:p>
    <w:p w14:paraId="5CACBC7E" w14:textId="2686602D" w:rsidR="008504BC" w:rsidRDefault="00DD7440" w:rsidP="003F14A4">
      <w:pPr>
        <w:pStyle w:val="2"/>
      </w:pPr>
      <w:bookmarkStart w:id="260" w:name="_Toc131520193"/>
      <w:bookmarkStart w:id="261" w:name="_Toc131520615"/>
      <w:bookmarkStart w:id="262" w:name="_Toc131521133"/>
      <w:bookmarkStart w:id="263" w:name="_Toc131521323"/>
      <w:bookmarkStart w:id="264" w:name="_Toc131522092"/>
      <w:r>
        <w:rPr>
          <w:rFonts w:hint="eastAsia"/>
        </w:rPr>
        <w:t>信号转发</w:t>
      </w:r>
      <w:bookmarkEnd w:id="260"/>
      <w:bookmarkEnd w:id="261"/>
      <w:bookmarkEnd w:id="262"/>
      <w:bookmarkEnd w:id="263"/>
      <w:bookmarkEnd w:id="264"/>
    </w:p>
    <w:p w14:paraId="7067CFAD" w14:textId="77777777" w:rsidR="00B013A7" w:rsidRDefault="00DD7440" w:rsidP="00B013A7">
      <w:pPr>
        <w:keepNext/>
        <w:ind w:firstLine="480"/>
      </w:pPr>
      <w:r>
        <w:rPr>
          <w:rFonts w:hint="eastAsia"/>
          <w:noProof/>
        </w:rPr>
        <w:drawing>
          <wp:inline distT="0" distB="0" distL="0" distR="0" wp14:anchorId="3F861A6F" wp14:editId="1F9B403E">
            <wp:extent cx="4929217" cy="3967701"/>
            <wp:effectExtent l="0" t="0" r="508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pic:nvPicPr>
                  <pic:blipFill>
                    <a:blip r:embed="rId48">
                      <a:extLst>
                        <a:ext uri="{28A0092B-C50C-407E-A947-70E740481C1C}">
                          <a14:useLocalDpi xmlns:a14="http://schemas.microsoft.com/office/drawing/2010/main" val="0"/>
                        </a:ext>
                      </a:extLst>
                    </a:blip>
                    <a:stretch>
                      <a:fillRect/>
                    </a:stretch>
                  </pic:blipFill>
                  <pic:spPr>
                    <a:xfrm>
                      <a:off x="0" y="0"/>
                      <a:ext cx="4932816" cy="3970598"/>
                    </a:xfrm>
                    <a:prstGeom prst="rect">
                      <a:avLst/>
                    </a:prstGeom>
                  </pic:spPr>
                </pic:pic>
              </a:graphicData>
            </a:graphic>
          </wp:inline>
        </w:drawing>
      </w:r>
    </w:p>
    <w:p w14:paraId="421B4F24" w14:textId="6E664000" w:rsidR="00DD7440" w:rsidRDefault="00B013A7" w:rsidP="00B013A7">
      <w:pPr>
        <w:pStyle w:val="a3"/>
        <w:ind w:firstLine="400"/>
        <w:jc w:val="center"/>
      </w:pPr>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533B49">
        <w:rPr>
          <w:noProof/>
        </w:rPr>
        <w:t>26</w:t>
      </w:r>
      <w:r>
        <w:fldChar w:fldCharType="end"/>
      </w:r>
      <w:r>
        <w:t xml:space="preserve"> </w:t>
      </w:r>
      <w:r w:rsidRPr="004622A3">
        <w:rPr>
          <w:rFonts w:hint="eastAsia"/>
        </w:rPr>
        <w:t>登录窗口代码</w:t>
      </w:r>
    </w:p>
    <w:p w14:paraId="127B0234" w14:textId="77777777" w:rsidR="00B013A7" w:rsidRDefault="00DD7440" w:rsidP="00B013A7">
      <w:pPr>
        <w:keepNext/>
        <w:ind w:firstLine="480"/>
      </w:pPr>
      <w:r>
        <w:rPr>
          <w:noProof/>
        </w:rPr>
        <w:drawing>
          <wp:inline distT="0" distB="0" distL="0" distR="0" wp14:anchorId="4A5518FD" wp14:editId="61B71A4A">
            <wp:extent cx="4928870" cy="2492325"/>
            <wp:effectExtent l="0" t="0" r="5080" b="381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pic:nvPicPr>
                  <pic:blipFill>
                    <a:blip r:embed="rId49">
                      <a:extLst>
                        <a:ext uri="{28A0092B-C50C-407E-A947-70E740481C1C}">
                          <a14:useLocalDpi xmlns:a14="http://schemas.microsoft.com/office/drawing/2010/main" val="0"/>
                        </a:ext>
                      </a:extLst>
                    </a:blip>
                    <a:stretch>
                      <a:fillRect/>
                    </a:stretch>
                  </pic:blipFill>
                  <pic:spPr>
                    <a:xfrm>
                      <a:off x="0" y="0"/>
                      <a:ext cx="4935766" cy="2495812"/>
                    </a:xfrm>
                    <a:prstGeom prst="rect">
                      <a:avLst/>
                    </a:prstGeom>
                  </pic:spPr>
                </pic:pic>
              </a:graphicData>
            </a:graphic>
          </wp:inline>
        </w:drawing>
      </w:r>
    </w:p>
    <w:p w14:paraId="2D9EE522" w14:textId="73AE38B7" w:rsidR="00DD7440" w:rsidRDefault="00B013A7" w:rsidP="00B013A7">
      <w:pPr>
        <w:pStyle w:val="a3"/>
        <w:ind w:firstLine="400"/>
        <w:jc w:val="center"/>
      </w:pPr>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533B49">
        <w:rPr>
          <w:noProof/>
        </w:rPr>
        <w:t>27</w:t>
      </w:r>
      <w:r>
        <w:fldChar w:fldCharType="end"/>
      </w:r>
      <w:r>
        <w:t xml:space="preserve"> </w:t>
      </w:r>
      <w:r w:rsidRPr="00D872B3">
        <w:rPr>
          <w:rFonts w:hint="eastAsia"/>
        </w:rPr>
        <w:t>转发代码</w:t>
      </w:r>
    </w:p>
    <w:p w14:paraId="77783687" w14:textId="747CFB86" w:rsidR="00191D0A" w:rsidRDefault="00485A65" w:rsidP="002D0137">
      <w:pPr>
        <w:ind w:firstLine="480"/>
      </w:pPr>
      <w:r>
        <w:rPr>
          <w:rFonts w:hint="eastAsia"/>
        </w:rPr>
        <w:t>从图中可以看出，在</w:t>
      </w:r>
      <w:r>
        <w:rPr>
          <w:rFonts w:hint="eastAsia"/>
        </w:rPr>
        <w:t>wid_login</w:t>
      </w:r>
      <w:r>
        <w:rPr>
          <w:rFonts w:hint="eastAsia"/>
        </w:rPr>
        <w:t>类注册了三个信号，其中的两个分别是登录</w:t>
      </w:r>
      <w:r>
        <w:rPr>
          <w:rFonts w:hint="eastAsia"/>
        </w:rPr>
        <w:lastRenderedPageBreak/>
        <w:t>信号与注册信号，而这两个信号会在</w:t>
      </w:r>
      <w:r>
        <w:rPr>
          <w:rFonts w:hint="eastAsia"/>
        </w:rPr>
        <w:t>wid_manage</w:t>
      </w:r>
      <w:r>
        <w:rPr>
          <w:rFonts w:hint="eastAsia"/>
        </w:rPr>
        <w:t>类进项槽函数的绑定，而这两个槽函数都分别调用了</w:t>
      </w:r>
      <w:r>
        <w:rPr>
          <w:rFonts w:hint="eastAsia"/>
        </w:rPr>
        <w:t>net_connect</w:t>
      </w:r>
      <w:r>
        <w:rPr>
          <w:rFonts w:hint="eastAsia"/>
        </w:rPr>
        <w:t>类的网络接口将信息发送出去。从这一片的代码段得知，</w:t>
      </w:r>
      <w:r>
        <w:rPr>
          <w:rFonts w:hint="eastAsia"/>
        </w:rPr>
        <w:t>wid_login</w:t>
      </w:r>
      <w:r>
        <w:rPr>
          <w:rFonts w:hint="eastAsia"/>
        </w:rPr>
        <w:t>类无需关心注册信号发出后会怎么样，而</w:t>
      </w:r>
      <w:r>
        <w:rPr>
          <w:rFonts w:hint="eastAsia"/>
        </w:rPr>
        <w:t>wid_manage</w:t>
      </w:r>
      <w:r>
        <w:rPr>
          <w:rFonts w:hint="eastAsia"/>
        </w:rPr>
        <w:t>类也无需关心将信息原封不动的传递给</w:t>
      </w:r>
      <w:r>
        <w:rPr>
          <w:rFonts w:hint="eastAsia"/>
        </w:rPr>
        <w:t>net_connect</w:t>
      </w:r>
      <w:r>
        <w:rPr>
          <w:rFonts w:hint="eastAsia"/>
        </w:rPr>
        <w:t>类的提供网络接口之后接下来会怎么样。它们三者之间只是负责信息的传递，而无需关系具体的实现，</w:t>
      </w:r>
      <w:r>
        <w:rPr>
          <w:rFonts w:hint="eastAsia"/>
        </w:rPr>
        <w:t>net_connect</w:t>
      </w:r>
      <w:r>
        <w:rPr>
          <w:rFonts w:hint="eastAsia"/>
        </w:rPr>
        <w:t>类对于</w:t>
      </w:r>
      <w:r>
        <w:rPr>
          <w:rFonts w:hint="eastAsia"/>
        </w:rPr>
        <w:t>wid_login</w:t>
      </w:r>
      <w:r>
        <w:rPr>
          <w:rFonts w:hint="eastAsia"/>
        </w:rPr>
        <w:t>类来说是透明的，它们不知道彼此的存在，只需要由</w:t>
      </w:r>
      <w:r>
        <w:rPr>
          <w:rFonts w:hint="eastAsia"/>
        </w:rPr>
        <w:t>wid_manage</w:t>
      </w:r>
      <w:r>
        <w:rPr>
          <w:rFonts w:hint="eastAsia"/>
        </w:rPr>
        <w:t>类将两者绑定在一起。</w:t>
      </w:r>
    </w:p>
    <w:p w14:paraId="79CA2DDA" w14:textId="371CBC0F" w:rsidR="008627C5" w:rsidRDefault="004E2929" w:rsidP="008627C5">
      <w:pPr>
        <w:pStyle w:val="2"/>
      </w:pPr>
      <w:bookmarkStart w:id="265" w:name="_Toc131520194"/>
      <w:bookmarkStart w:id="266" w:name="_Toc131520616"/>
      <w:bookmarkStart w:id="267" w:name="_Toc131521134"/>
      <w:bookmarkStart w:id="268" w:name="_Toc131521324"/>
      <w:bookmarkStart w:id="269" w:name="_Toc131522093"/>
      <w:r>
        <w:rPr>
          <w:rFonts w:hint="eastAsia"/>
        </w:rPr>
        <w:t>网络通信</w:t>
      </w:r>
      <w:bookmarkEnd w:id="265"/>
      <w:bookmarkEnd w:id="266"/>
      <w:bookmarkEnd w:id="267"/>
      <w:bookmarkEnd w:id="268"/>
      <w:bookmarkEnd w:id="269"/>
    </w:p>
    <w:p w14:paraId="2FD7E712" w14:textId="5E677999" w:rsidR="008627C5" w:rsidRDefault="00BA783C" w:rsidP="00BA783C">
      <w:pPr>
        <w:pStyle w:val="3"/>
        <w:spacing w:before="156" w:after="156"/>
      </w:pPr>
      <w:bookmarkStart w:id="270" w:name="_Toc131520195"/>
      <w:bookmarkStart w:id="271" w:name="_Toc131520617"/>
      <w:bookmarkStart w:id="272" w:name="_Toc131521135"/>
      <w:bookmarkStart w:id="273" w:name="_Toc131521325"/>
      <w:bookmarkStart w:id="274" w:name="_Toc131522094"/>
      <w:r>
        <w:rPr>
          <w:rFonts w:hint="eastAsia"/>
        </w:rPr>
        <w:t>客户端</w:t>
      </w:r>
      <w:bookmarkEnd w:id="270"/>
      <w:bookmarkEnd w:id="271"/>
      <w:bookmarkEnd w:id="272"/>
      <w:bookmarkEnd w:id="273"/>
      <w:bookmarkEnd w:id="274"/>
    </w:p>
    <w:p w14:paraId="7AFFE9F3" w14:textId="77777777" w:rsidR="006711DF" w:rsidRDefault="006711DF" w:rsidP="006711DF">
      <w:pPr>
        <w:keepNext/>
        <w:ind w:firstLine="480"/>
      </w:pPr>
      <w:r>
        <w:rPr>
          <w:rFonts w:hint="eastAsia"/>
          <w:noProof/>
        </w:rPr>
        <w:drawing>
          <wp:inline distT="0" distB="0" distL="0" distR="0" wp14:anchorId="32285372" wp14:editId="718562A5">
            <wp:extent cx="5274310" cy="3863975"/>
            <wp:effectExtent l="0" t="0" r="2540" b="3175"/>
            <wp:docPr id="7096985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698598" name="图片 709698598"/>
                    <pic:cNvPicPr/>
                  </pic:nvPicPr>
                  <pic:blipFill>
                    <a:blip r:embed="rId50">
                      <a:extLst>
                        <a:ext uri="{28A0092B-C50C-407E-A947-70E740481C1C}">
                          <a14:useLocalDpi xmlns:a14="http://schemas.microsoft.com/office/drawing/2010/main" val="0"/>
                        </a:ext>
                      </a:extLst>
                    </a:blip>
                    <a:stretch>
                      <a:fillRect/>
                    </a:stretch>
                  </pic:blipFill>
                  <pic:spPr>
                    <a:xfrm>
                      <a:off x="0" y="0"/>
                      <a:ext cx="5274310" cy="3863975"/>
                    </a:xfrm>
                    <a:prstGeom prst="rect">
                      <a:avLst/>
                    </a:prstGeom>
                  </pic:spPr>
                </pic:pic>
              </a:graphicData>
            </a:graphic>
          </wp:inline>
        </w:drawing>
      </w:r>
    </w:p>
    <w:p w14:paraId="42B0C005" w14:textId="024D2EEE" w:rsidR="006711DF" w:rsidRDefault="006711DF" w:rsidP="006711DF">
      <w:pPr>
        <w:pStyle w:val="a3"/>
        <w:ind w:firstLine="400"/>
        <w:jc w:val="center"/>
      </w:pPr>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533B49">
        <w:rPr>
          <w:noProof/>
        </w:rPr>
        <w:t>28</w:t>
      </w:r>
      <w:r>
        <w:fldChar w:fldCharType="end"/>
      </w:r>
      <w:r>
        <w:t xml:space="preserve"> </w:t>
      </w:r>
      <w:r>
        <w:rPr>
          <w:rFonts w:hint="eastAsia"/>
        </w:rPr>
        <w:t>网络接口</w:t>
      </w:r>
      <w:r>
        <w:rPr>
          <w:rFonts w:hint="eastAsia"/>
        </w:rPr>
        <w:t>-</w:t>
      </w:r>
      <w:r>
        <w:rPr>
          <w:rFonts w:hint="eastAsia"/>
        </w:rPr>
        <w:t>客户端</w:t>
      </w:r>
    </w:p>
    <w:p w14:paraId="4939271B" w14:textId="096B1B49" w:rsidR="006711DF" w:rsidRDefault="006711DF" w:rsidP="006711DF">
      <w:pPr>
        <w:ind w:firstLine="480"/>
      </w:pPr>
      <w:r>
        <w:rPr>
          <w:rFonts w:hint="eastAsia"/>
        </w:rPr>
        <w:t>从上图可以看出，客户端依赖一个网络接口类，其中类由三个回调函数，分别是</w:t>
      </w:r>
      <w:r>
        <w:rPr>
          <w:rFonts w:hint="eastAsia"/>
        </w:rPr>
        <w:t>on_open</w:t>
      </w:r>
      <w:r>
        <w:t>()</w:t>
      </w:r>
      <w:r>
        <w:rPr>
          <w:rFonts w:hint="eastAsia"/>
        </w:rPr>
        <w:t>回调，连接新接入时会触发该回调，说明此时客户端已经与服务器建立连接；</w:t>
      </w:r>
      <w:r>
        <w:rPr>
          <w:rFonts w:hint="eastAsia"/>
        </w:rPr>
        <w:t>o</w:t>
      </w:r>
      <w:r>
        <w:t>n_message</w:t>
      </w:r>
      <w:r>
        <w:rPr>
          <w:rFonts w:hint="eastAsia"/>
        </w:rPr>
        <w:t>(</w:t>
      </w:r>
      <w:r>
        <w:t>)</w:t>
      </w:r>
      <w:r>
        <w:rPr>
          <w:rFonts w:hint="eastAsia"/>
        </w:rPr>
        <w:t>回调，当函数触发是说明接收到了服务器发来的消息，此时参数</w:t>
      </w:r>
      <w:r>
        <w:rPr>
          <w:rFonts w:hint="eastAsia"/>
        </w:rPr>
        <w:t>meg</w:t>
      </w:r>
      <w:r>
        <w:rPr>
          <w:rFonts w:hint="eastAsia"/>
        </w:rPr>
        <w:t>的内容就是服务器发送过来的消息。</w:t>
      </w:r>
    </w:p>
    <w:p w14:paraId="170A3973" w14:textId="77777777" w:rsidR="00E24D56" w:rsidRDefault="00E24D56" w:rsidP="00E24D56">
      <w:pPr>
        <w:keepNext/>
        <w:ind w:firstLine="480"/>
      </w:pPr>
      <w:r>
        <w:rPr>
          <w:rFonts w:hint="eastAsia"/>
          <w:noProof/>
        </w:rPr>
        <w:lastRenderedPageBreak/>
        <w:drawing>
          <wp:inline distT="0" distB="0" distL="0" distR="0" wp14:anchorId="35C26C5A" wp14:editId="35DFAF5B">
            <wp:extent cx="5274310" cy="2035175"/>
            <wp:effectExtent l="0" t="0" r="2540" b="3175"/>
            <wp:docPr id="124673893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738935" name="图片 1246738935"/>
                    <pic:cNvPicPr/>
                  </pic:nvPicPr>
                  <pic:blipFill>
                    <a:blip r:embed="rId51">
                      <a:extLst>
                        <a:ext uri="{28A0092B-C50C-407E-A947-70E740481C1C}">
                          <a14:useLocalDpi xmlns:a14="http://schemas.microsoft.com/office/drawing/2010/main" val="0"/>
                        </a:ext>
                      </a:extLst>
                    </a:blip>
                    <a:stretch>
                      <a:fillRect/>
                    </a:stretch>
                  </pic:blipFill>
                  <pic:spPr>
                    <a:xfrm>
                      <a:off x="0" y="0"/>
                      <a:ext cx="5274310" cy="2035175"/>
                    </a:xfrm>
                    <a:prstGeom prst="rect">
                      <a:avLst/>
                    </a:prstGeom>
                  </pic:spPr>
                </pic:pic>
              </a:graphicData>
            </a:graphic>
          </wp:inline>
        </w:drawing>
      </w:r>
    </w:p>
    <w:p w14:paraId="6D026AD3" w14:textId="23583181" w:rsidR="00E24D56" w:rsidRDefault="00E24D56" w:rsidP="00E24D56">
      <w:pPr>
        <w:pStyle w:val="a3"/>
        <w:ind w:firstLine="400"/>
        <w:jc w:val="center"/>
      </w:pPr>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533B49">
        <w:rPr>
          <w:noProof/>
        </w:rPr>
        <w:t>29</w:t>
      </w:r>
      <w:r>
        <w:fldChar w:fldCharType="end"/>
      </w:r>
      <w:r>
        <w:t xml:space="preserve"> </w:t>
      </w:r>
      <w:r w:rsidRPr="00F540E3">
        <w:t>on_message</w:t>
      </w:r>
      <w:r w:rsidRPr="00F540E3">
        <w:t>回调</w:t>
      </w:r>
    </w:p>
    <w:p w14:paraId="39390454" w14:textId="7A5EDE0F" w:rsidR="00E24D56" w:rsidRDefault="00E24D56" w:rsidP="00E24D56">
      <w:pPr>
        <w:ind w:firstLine="480"/>
      </w:pPr>
      <w:r w:rsidRPr="00E24D56">
        <w:rPr>
          <w:rFonts w:hint="eastAsia"/>
        </w:rPr>
        <w:t>on_message</w:t>
      </w:r>
      <w:r w:rsidRPr="00E24D56">
        <w:rPr>
          <w:rFonts w:hint="eastAsia"/>
        </w:rPr>
        <w:t>回调</w:t>
      </w:r>
      <w:r>
        <w:rPr>
          <w:rFonts w:hint="eastAsia"/>
        </w:rPr>
        <w:t>函数负责接收消息，通过判断不同的消息类型去调用不同任务函数，不过从上图中可以看出</w:t>
      </w:r>
      <w:r w:rsidRPr="00E24D56">
        <w:rPr>
          <w:rFonts w:hint="eastAsia"/>
        </w:rPr>
        <w:t>on_message</w:t>
      </w:r>
      <w:r w:rsidRPr="00E24D56">
        <w:rPr>
          <w:rFonts w:hint="eastAsia"/>
        </w:rPr>
        <w:t>回调</w:t>
      </w:r>
      <w:r>
        <w:rPr>
          <w:rFonts w:hint="eastAsia"/>
        </w:rPr>
        <w:t>函数写的非常简单，这是一个良好的设计方式。通常来讲，</w:t>
      </w:r>
      <w:r w:rsidRPr="00E24D56">
        <w:rPr>
          <w:rFonts w:hint="eastAsia"/>
        </w:rPr>
        <w:t>on_message</w:t>
      </w:r>
      <w:r w:rsidRPr="00E24D56">
        <w:rPr>
          <w:rFonts w:hint="eastAsia"/>
        </w:rPr>
        <w:t>回调</w:t>
      </w:r>
      <w:r>
        <w:rPr>
          <w:rFonts w:hint="eastAsia"/>
        </w:rPr>
        <w:t>函数的普通写法是通过一大堆的</w:t>
      </w:r>
      <w:r>
        <w:rPr>
          <w:rFonts w:hint="eastAsia"/>
        </w:rPr>
        <w:t>i</w:t>
      </w:r>
      <w:r>
        <w:t>f-else</w:t>
      </w:r>
      <w:r>
        <w:rPr>
          <w:rFonts w:hint="eastAsia"/>
        </w:rPr>
        <w:t>语句去判断任务类型，每一种类型对应一个</w:t>
      </w:r>
      <w:r>
        <w:rPr>
          <w:rFonts w:hint="eastAsia"/>
        </w:rPr>
        <w:t>if</w:t>
      </w:r>
      <w:r>
        <w:rPr>
          <w:rFonts w:hint="eastAsia"/>
        </w:rPr>
        <w:t>判断，同时每新增一个任务函数都需要</w:t>
      </w:r>
      <w:r w:rsidR="00EC2A94">
        <w:rPr>
          <w:rFonts w:hint="eastAsia"/>
        </w:rPr>
        <w:t>对该写一个</w:t>
      </w:r>
      <w:r w:rsidR="00EC2A94">
        <w:rPr>
          <w:rFonts w:hint="eastAsia"/>
        </w:rPr>
        <w:t>if</w:t>
      </w:r>
      <w:r w:rsidR="00EC2A94">
        <w:rPr>
          <w:rFonts w:hint="eastAsia"/>
        </w:rPr>
        <w:t>判断。这里的</w:t>
      </w:r>
      <w:r w:rsidR="00EC2A94" w:rsidRPr="00EC2A94">
        <w:rPr>
          <w:rFonts w:hint="eastAsia"/>
        </w:rPr>
        <w:t>on_message</w:t>
      </w:r>
      <w:r w:rsidR="00EC2A94" w:rsidRPr="00EC2A94">
        <w:rPr>
          <w:rFonts w:hint="eastAsia"/>
        </w:rPr>
        <w:t>回调</w:t>
      </w:r>
      <w:r w:rsidR="00EC2A94">
        <w:rPr>
          <w:rFonts w:hint="eastAsia"/>
        </w:rPr>
        <w:t>函数采用了</w:t>
      </w:r>
      <w:r w:rsidR="00EC2A94">
        <w:rPr>
          <w:rFonts w:hint="eastAsia"/>
        </w:rPr>
        <w:t>map</w:t>
      </w:r>
      <w:r w:rsidR="00EC2A94">
        <w:rPr>
          <w:rFonts w:hint="eastAsia"/>
        </w:rPr>
        <w:t>索引法，将每种任务类型与对应的任务函数绑定在一起，当索引到任务类型时，此时</w:t>
      </w:r>
      <w:r w:rsidR="00EC2A94">
        <w:rPr>
          <w:rFonts w:hint="eastAsia"/>
        </w:rPr>
        <w:t>map</w:t>
      </w:r>
      <w:r w:rsidR="00EC2A94">
        <w:rPr>
          <w:rFonts w:hint="eastAsia"/>
        </w:rPr>
        <w:t>的</w:t>
      </w:r>
      <w:r w:rsidR="00EC2A94">
        <w:rPr>
          <w:rFonts w:hint="eastAsia"/>
        </w:rPr>
        <w:t>value</w:t>
      </w:r>
      <w:r w:rsidR="00EC2A94">
        <w:rPr>
          <w:rFonts w:hint="eastAsia"/>
        </w:rPr>
        <w:t>就是对应的任务函数，此时执行任务函数即可完成类型任务类型与对应任务函数的判断过程。</w:t>
      </w:r>
    </w:p>
    <w:p w14:paraId="14172240" w14:textId="77777777" w:rsidR="00EC2A94" w:rsidRDefault="00EC2A94" w:rsidP="00EC2A94">
      <w:pPr>
        <w:keepNext/>
        <w:ind w:firstLine="480"/>
      </w:pPr>
      <w:r>
        <w:rPr>
          <w:rFonts w:hint="eastAsia"/>
          <w:noProof/>
        </w:rPr>
        <w:drawing>
          <wp:inline distT="0" distB="0" distL="0" distR="0" wp14:anchorId="45B7C3D0" wp14:editId="35901914">
            <wp:extent cx="5274310" cy="3249930"/>
            <wp:effectExtent l="0" t="0" r="2540" b="7620"/>
            <wp:docPr id="171220276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202762" name="图片 1712202762"/>
                    <pic:cNvPicPr/>
                  </pic:nvPicPr>
                  <pic:blipFill>
                    <a:blip r:embed="rId52">
                      <a:extLst>
                        <a:ext uri="{28A0092B-C50C-407E-A947-70E740481C1C}">
                          <a14:useLocalDpi xmlns:a14="http://schemas.microsoft.com/office/drawing/2010/main" val="0"/>
                        </a:ext>
                      </a:extLst>
                    </a:blip>
                    <a:stretch>
                      <a:fillRect/>
                    </a:stretch>
                  </pic:blipFill>
                  <pic:spPr>
                    <a:xfrm>
                      <a:off x="0" y="0"/>
                      <a:ext cx="5274310" cy="3249930"/>
                    </a:xfrm>
                    <a:prstGeom prst="rect">
                      <a:avLst/>
                    </a:prstGeom>
                  </pic:spPr>
                </pic:pic>
              </a:graphicData>
            </a:graphic>
          </wp:inline>
        </w:drawing>
      </w:r>
    </w:p>
    <w:p w14:paraId="2479EB93" w14:textId="035728E2" w:rsidR="00EC2A94" w:rsidRDefault="00EC2A94" w:rsidP="00EC2A94">
      <w:pPr>
        <w:pStyle w:val="a3"/>
        <w:ind w:firstLine="400"/>
        <w:jc w:val="center"/>
      </w:pPr>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533B49">
        <w:rPr>
          <w:noProof/>
        </w:rPr>
        <w:t>30</w:t>
      </w:r>
      <w:r>
        <w:fldChar w:fldCharType="end"/>
      </w:r>
      <w:r>
        <w:t xml:space="preserve"> </w:t>
      </w:r>
      <w:r>
        <w:rPr>
          <w:rFonts w:hint="eastAsia"/>
        </w:rPr>
        <w:t>任务类型与任务函数绑定</w:t>
      </w:r>
    </w:p>
    <w:p w14:paraId="4892917D" w14:textId="4F1C4B1E" w:rsidR="00EC2A94" w:rsidRPr="00EC2A94" w:rsidRDefault="00EC2A94" w:rsidP="00EC2A94">
      <w:pPr>
        <w:ind w:firstLine="480"/>
      </w:pPr>
      <w:r>
        <w:rPr>
          <w:rFonts w:hint="eastAsia"/>
        </w:rPr>
        <w:t>从上图中可以看出，在构造函数将任务函数与任务类型绑定在一起，即可在</w:t>
      </w:r>
      <w:r>
        <w:rPr>
          <w:rFonts w:hint="eastAsia"/>
        </w:rPr>
        <w:lastRenderedPageBreak/>
        <w:t>触发</w:t>
      </w:r>
      <w:r w:rsidRPr="00EC2A94">
        <w:rPr>
          <w:rFonts w:hint="eastAsia"/>
        </w:rPr>
        <w:t>on_message</w:t>
      </w:r>
      <w:r w:rsidRPr="00EC2A94">
        <w:rPr>
          <w:rFonts w:hint="eastAsia"/>
        </w:rPr>
        <w:t>回调</w:t>
      </w:r>
      <w:r>
        <w:rPr>
          <w:rFonts w:hint="eastAsia"/>
        </w:rPr>
        <w:t>函数时通过任务类型索引到对应的任务函数，完成类似</w:t>
      </w:r>
      <w:r>
        <w:rPr>
          <w:rFonts w:hint="eastAsia"/>
        </w:rPr>
        <w:t>if</w:t>
      </w:r>
      <w:r>
        <w:t>-else</w:t>
      </w:r>
      <w:r>
        <w:rPr>
          <w:rFonts w:hint="eastAsia"/>
        </w:rPr>
        <w:t>的选择判断。</w:t>
      </w:r>
    </w:p>
    <w:p w14:paraId="4F8534CA" w14:textId="410DE82F" w:rsidR="00BA783C" w:rsidRDefault="00BA783C" w:rsidP="00BA783C">
      <w:pPr>
        <w:pStyle w:val="3"/>
        <w:spacing w:before="156" w:after="156"/>
      </w:pPr>
      <w:bookmarkStart w:id="275" w:name="_Toc131520196"/>
      <w:bookmarkStart w:id="276" w:name="_Toc131520618"/>
      <w:bookmarkStart w:id="277" w:name="_Toc131521136"/>
      <w:bookmarkStart w:id="278" w:name="_Toc131521326"/>
      <w:bookmarkStart w:id="279" w:name="_Toc131522095"/>
      <w:r>
        <w:rPr>
          <w:rFonts w:hint="eastAsia"/>
        </w:rPr>
        <w:t>服务端</w:t>
      </w:r>
      <w:bookmarkEnd w:id="275"/>
      <w:bookmarkEnd w:id="276"/>
      <w:bookmarkEnd w:id="277"/>
      <w:bookmarkEnd w:id="278"/>
      <w:bookmarkEnd w:id="279"/>
    </w:p>
    <w:p w14:paraId="5A869740" w14:textId="77777777" w:rsidR="00624B57" w:rsidRDefault="00624B57" w:rsidP="00624B57">
      <w:pPr>
        <w:keepNext/>
        <w:ind w:firstLine="480"/>
      </w:pPr>
      <w:r>
        <w:rPr>
          <w:noProof/>
        </w:rPr>
        <w:drawing>
          <wp:inline distT="0" distB="0" distL="0" distR="0" wp14:anchorId="1D46B0DC" wp14:editId="08475DEC">
            <wp:extent cx="5274310" cy="3675380"/>
            <wp:effectExtent l="0" t="0" r="2540" b="1270"/>
            <wp:docPr id="175182454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824546" name="图片 1751824546"/>
                    <pic:cNvPicPr/>
                  </pic:nvPicPr>
                  <pic:blipFill>
                    <a:blip r:embed="rId53">
                      <a:extLst>
                        <a:ext uri="{28A0092B-C50C-407E-A947-70E740481C1C}">
                          <a14:useLocalDpi xmlns:a14="http://schemas.microsoft.com/office/drawing/2010/main" val="0"/>
                        </a:ext>
                      </a:extLst>
                    </a:blip>
                    <a:stretch>
                      <a:fillRect/>
                    </a:stretch>
                  </pic:blipFill>
                  <pic:spPr>
                    <a:xfrm>
                      <a:off x="0" y="0"/>
                      <a:ext cx="5274310" cy="3675380"/>
                    </a:xfrm>
                    <a:prstGeom prst="rect">
                      <a:avLst/>
                    </a:prstGeom>
                  </pic:spPr>
                </pic:pic>
              </a:graphicData>
            </a:graphic>
          </wp:inline>
        </w:drawing>
      </w:r>
    </w:p>
    <w:p w14:paraId="4D912472" w14:textId="504E6065" w:rsidR="00BA783C" w:rsidRDefault="00624B57" w:rsidP="00624B57">
      <w:pPr>
        <w:pStyle w:val="a3"/>
        <w:ind w:firstLine="400"/>
        <w:jc w:val="center"/>
      </w:pPr>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533B49">
        <w:rPr>
          <w:noProof/>
        </w:rPr>
        <w:t>31</w:t>
      </w:r>
      <w:r>
        <w:fldChar w:fldCharType="end"/>
      </w:r>
      <w:r>
        <w:t xml:space="preserve"> </w:t>
      </w:r>
      <w:r w:rsidRPr="0035660A">
        <w:rPr>
          <w:rFonts w:hint="eastAsia"/>
        </w:rPr>
        <w:t>网络接口</w:t>
      </w:r>
      <w:r w:rsidRPr="0035660A">
        <w:t>-</w:t>
      </w:r>
      <w:r>
        <w:rPr>
          <w:rFonts w:hint="eastAsia"/>
        </w:rPr>
        <w:t>服务器</w:t>
      </w:r>
    </w:p>
    <w:p w14:paraId="0C584659" w14:textId="7D906BA0" w:rsidR="00624B57" w:rsidRDefault="00624B57" w:rsidP="00624B57">
      <w:pPr>
        <w:ind w:firstLine="480"/>
      </w:pPr>
      <w:r>
        <w:rPr>
          <w:rFonts w:hint="eastAsia"/>
        </w:rPr>
        <w:t>上图中，服务器与客户端的网络接口封装十分类型，不同的是，由于服务器会有多个客户端连接，</w:t>
      </w:r>
      <w:r w:rsidR="00E24D56">
        <w:rPr>
          <w:rFonts w:hint="eastAsia"/>
        </w:rPr>
        <w:t>每一次触发的消息都不知道是哪一个客户端，</w:t>
      </w:r>
      <w:r>
        <w:rPr>
          <w:rFonts w:hint="eastAsia"/>
        </w:rPr>
        <w:t>所以每一个函数接口都有一个</w:t>
      </w:r>
      <w:r>
        <w:rPr>
          <w:rFonts w:hint="eastAsia"/>
        </w:rPr>
        <w:t>sock</w:t>
      </w:r>
      <w:r>
        <w:rPr>
          <w:rFonts w:hint="eastAsia"/>
        </w:rPr>
        <w:t>参数，这个</w:t>
      </w:r>
      <w:r>
        <w:rPr>
          <w:rFonts w:hint="eastAsia"/>
        </w:rPr>
        <w:t>sock</w:t>
      </w:r>
      <w:r>
        <w:rPr>
          <w:rFonts w:hint="eastAsia"/>
        </w:rPr>
        <w:t>参数中携带</w:t>
      </w:r>
      <w:r w:rsidR="00E24D56">
        <w:rPr>
          <w:rFonts w:hint="eastAsia"/>
        </w:rPr>
        <w:t>着客户端的附加信息，其中包括</w:t>
      </w:r>
      <w:r w:rsidR="00E24D56">
        <w:rPr>
          <w:rFonts w:hint="eastAsia"/>
        </w:rPr>
        <w:t>IP</w:t>
      </w:r>
      <w:r w:rsidR="00E24D56">
        <w:rPr>
          <w:rFonts w:hint="eastAsia"/>
        </w:rPr>
        <w:t>地址、端口等。</w:t>
      </w:r>
    </w:p>
    <w:p w14:paraId="354F4512" w14:textId="77777777" w:rsidR="00692E7C" w:rsidRDefault="00692E7C" w:rsidP="00692E7C">
      <w:pPr>
        <w:keepNext/>
        <w:ind w:firstLine="480"/>
      </w:pPr>
      <w:r>
        <w:rPr>
          <w:rFonts w:hint="eastAsia"/>
          <w:noProof/>
        </w:rPr>
        <w:drawing>
          <wp:inline distT="0" distB="0" distL="0" distR="0" wp14:anchorId="3068536D" wp14:editId="1CCC9FA0">
            <wp:extent cx="5274310" cy="1091565"/>
            <wp:effectExtent l="0" t="0" r="2540" b="0"/>
            <wp:docPr id="102400885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008854" name="图片 1024008854"/>
                    <pic:cNvPicPr/>
                  </pic:nvPicPr>
                  <pic:blipFill>
                    <a:blip r:embed="rId54">
                      <a:extLst>
                        <a:ext uri="{28A0092B-C50C-407E-A947-70E740481C1C}">
                          <a14:useLocalDpi xmlns:a14="http://schemas.microsoft.com/office/drawing/2010/main" val="0"/>
                        </a:ext>
                      </a:extLst>
                    </a:blip>
                    <a:stretch>
                      <a:fillRect/>
                    </a:stretch>
                  </pic:blipFill>
                  <pic:spPr>
                    <a:xfrm>
                      <a:off x="0" y="0"/>
                      <a:ext cx="5274310" cy="1091565"/>
                    </a:xfrm>
                    <a:prstGeom prst="rect">
                      <a:avLst/>
                    </a:prstGeom>
                  </pic:spPr>
                </pic:pic>
              </a:graphicData>
            </a:graphic>
          </wp:inline>
        </w:drawing>
      </w:r>
    </w:p>
    <w:p w14:paraId="287DD55C" w14:textId="5A63E28D" w:rsidR="00692E7C" w:rsidRDefault="00692E7C" w:rsidP="00692E7C">
      <w:pPr>
        <w:pStyle w:val="a3"/>
        <w:ind w:firstLine="400"/>
        <w:jc w:val="center"/>
      </w:pPr>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533B49">
        <w:rPr>
          <w:noProof/>
        </w:rPr>
        <w:t>32</w:t>
      </w:r>
      <w:r>
        <w:fldChar w:fldCharType="end"/>
      </w:r>
      <w:r>
        <w:t xml:space="preserve"> </w:t>
      </w:r>
      <w:r>
        <w:rPr>
          <w:rFonts w:hint="eastAsia"/>
        </w:rPr>
        <w:t>发送接口</w:t>
      </w:r>
    </w:p>
    <w:p w14:paraId="2F088B87" w14:textId="77777777" w:rsidR="00B36FA5" w:rsidRDefault="00B36FA5" w:rsidP="00B36FA5">
      <w:pPr>
        <w:keepNext/>
        <w:ind w:firstLine="480"/>
        <w:jc w:val="center"/>
      </w:pPr>
      <w:r>
        <w:rPr>
          <w:rFonts w:hint="eastAsia"/>
          <w:noProof/>
        </w:rPr>
        <w:lastRenderedPageBreak/>
        <w:drawing>
          <wp:inline distT="0" distB="0" distL="0" distR="0" wp14:anchorId="4B1F891E" wp14:editId="0A3F6620">
            <wp:extent cx="2146853" cy="2984879"/>
            <wp:effectExtent l="0" t="0" r="6350" b="6350"/>
            <wp:docPr id="35688674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886749" name="图片 356886749"/>
                    <pic:cNvPicPr/>
                  </pic:nvPicPr>
                  <pic:blipFill>
                    <a:blip r:embed="rId55">
                      <a:extLst>
                        <a:ext uri="{28A0092B-C50C-407E-A947-70E740481C1C}">
                          <a14:useLocalDpi xmlns:a14="http://schemas.microsoft.com/office/drawing/2010/main" val="0"/>
                        </a:ext>
                      </a:extLst>
                    </a:blip>
                    <a:stretch>
                      <a:fillRect/>
                    </a:stretch>
                  </pic:blipFill>
                  <pic:spPr>
                    <a:xfrm>
                      <a:off x="0" y="0"/>
                      <a:ext cx="2161082" cy="3004662"/>
                    </a:xfrm>
                    <a:prstGeom prst="rect">
                      <a:avLst/>
                    </a:prstGeom>
                  </pic:spPr>
                </pic:pic>
              </a:graphicData>
            </a:graphic>
          </wp:inline>
        </w:drawing>
      </w:r>
    </w:p>
    <w:p w14:paraId="26042E25" w14:textId="2020917D" w:rsidR="00E24D56" w:rsidRDefault="00B36FA5" w:rsidP="00B36FA5">
      <w:pPr>
        <w:pStyle w:val="a3"/>
        <w:ind w:firstLine="400"/>
        <w:jc w:val="center"/>
      </w:pPr>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533B49">
        <w:rPr>
          <w:noProof/>
        </w:rPr>
        <w:t>33</w:t>
      </w:r>
      <w:r>
        <w:fldChar w:fldCharType="end"/>
      </w:r>
      <w:r>
        <w:t xml:space="preserve"> </w:t>
      </w:r>
      <w:r>
        <w:rPr>
          <w:rFonts w:hint="eastAsia"/>
        </w:rPr>
        <w:t>调用函数流程</w:t>
      </w:r>
    </w:p>
    <w:p w14:paraId="6C8E58F7" w14:textId="574A057C" w:rsidR="00B36FA5" w:rsidRPr="00B36FA5" w:rsidRDefault="00B36FA5" w:rsidP="00B36FA5">
      <w:pPr>
        <w:ind w:firstLine="480"/>
      </w:pPr>
      <w:r>
        <w:rPr>
          <w:rFonts w:hint="eastAsia"/>
        </w:rPr>
        <w:t>从上图可以看出，</w:t>
      </w:r>
      <w:r w:rsidR="00885B13">
        <w:rPr>
          <w:rFonts w:hint="eastAsia"/>
        </w:rPr>
        <w:t>发送一段</w:t>
      </w:r>
      <w:r w:rsidR="00885B13">
        <w:rPr>
          <w:rFonts w:hint="eastAsia"/>
        </w:rPr>
        <w:t>BUF</w:t>
      </w:r>
      <w:r w:rsidR="00885B13">
        <w:rPr>
          <w:rFonts w:hint="eastAsia"/>
        </w:rPr>
        <w:t>的调用流程会反复的包装与传递之后才会通过</w:t>
      </w:r>
      <w:r w:rsidR="00885B13">
        <w:rPr>
          <w:rFonts w:hint="eastAsia"/>
        </w:rPr>
        <w:t>C</w:t>
      </w:r>
      <w:r w:rsidR="00885B13">
        <w:rPr>
          <w:rFonts w:hint="eastAsia"/>
        </w:rPr>
        <w:t>库，在由调用系统拷贝到</w:t>
      </w:r>
      <w:r w:rsidR="00885B13">
        <w:rPr>
          <w:rFonts w:hint="eastAsia"/>
        </w:rPr>
        <w:t>TCP</w:t>
      </w:r>
      <w:r w:rsidR="00885B13">
        <w:rPr>
          <w:rFonts w:hint="eastAsia"/>
        </w:rPr>
        <w:t>栈缓冲内等待发出。这些封装往往是必要的，因为</w:t>
      </w:r>
      <w:r w:rsidR="00885B13">
        <w:rPr>
          <w:rFonts w:hint="eastAsia"/>
        </w:rPr>
        <w:t>TCP</w:t>
      </w:r>
      <w:r w:rsidR="00885B13">
        <w:rPr>
          <w:rFonts w:hint="eastAsia"/>
        </w:rPr>
        <w:t>是字节流传输，但是应用层的协议往往需要控制格式并解析出对应结构、多线程发送数据时对缓冲区的内容同步、发送缓冲溢出时建立重发机制等多重保障，而每一层需求都需要建立一层发送函数的封装</w:t>
      </w:r>
      <w:r w:rsidR="00E17604">
        <w:rPr>
          <w:rFonts w:hint="eastAsia"/>
        </w:rPr>
        <w:t>。</w:t>
      </w:r>
    </w:p>
    <w:p w14:paraId="2E76F9CF" w14:textId="6E291B2D" w:rsidR="00872C78" w:rsidRDefault="002419B7" w:rsidP="00AA6C5F">
      <w:pPr>
        <w:pStyle w:val="2"/>
      </w:pPr>
      <w:bookmarkStart w:id="280" w:name="_Toc131520197"/>
      <w:bookmarkStart w:id="281" w:name="_Toc131520619"/>
      <w:bookmarkStart w:id="282" w:name="_Toc131521137"/>
      <w:bookmarkStart w:id="283" w:name="_Toc131521327"/>
      <w:bookmarkStart w:id="284" w:name="_Toc131522096"/>
      <w:r>
        <w:rPr>
          <w:rFonts w:hint="eastAsia"/>
        </w:rPr>
        <w:t>文件传输协议</w:t>
      </w:r>
      <w:bookmarkEnd w:id="280"/>
      <w:bookmarkEnd w:id="281"/>
      <w:bookmarkEnd w:id="282"/>
      <w:bookmarkEnd w:id="283"/>
      <w:bookmarkEnd w:id="284"/>
    </w:p>
    <w:p w14:paraId="1DD7C4C4" w14:textId="77777777" w:rsidR="00533B49" w:rsidRDefault="00533B49" w:rsidP="00533B49">
      <w:pPr>
        <w:keepNext/>
        <w:ind w:firstLine="480"/>
      </w:pPr>
      <w:r>
        <w:rPr>
          <w:rFonts w:hint="eastAsia"/>
          <w:noProof/>
        </w:rPr>
        <w:drawing>
          <wp:inline distT="0" distB="0" distL="0" distR="0" wp14:anchorId="4549AA6F" wp14:editId="67278DCB">
            <wp:extent cx="5274310" cy="2919730"/>
            <wp:effectExtent l="0" t="0" r="2540" b="0"/>
            <wp:docPr id="181122486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224867" name="图片 1811224867"/>
                    <pic:cNvPicPr/>
                  </pic:nvPicPr>
                  <pic:blipFill>
                    <a:blip r:embed="rId56">
                      <a:extLst>
                        <a:ext uri="{28A0092B-C50C-407E-A947-70E740481C1C}">
                          <a14:useLocalDpi xmlns:a14="http://schemas.microsoft.com/office/drawing/2010/main" val="0"/>
                        </a:ext>
                      </a:extLst>
                    </a:blip>
                    <a:stretch>
                      <a:fillRect/>
                    </a:stretch>
                  </pic:blipFill>
                  <pic:spPr>
                    <a:xfrm>
                      <a:off x="0" y="0"/>
                      <a:ext cx="5274310" cy="2919730"/>
                    </a:xfrm>
                    <a:prstGeom prst="rect">
                      <a:avLst/>
                    </a:prstGeom>
                  </pic:spPr>
                </pic:pic>
              </a:graphicData>
            </a:graphic>
          </wp:inline>
        </w:drawing>
      </w:r>
    </w:p>
    <w:p w14:paraId="52285238" w14:textId="0780B8F4" w:rsidR="00533B49" w:rsidRDefault="00533B49" w:rsidP="00533B49">
      <w:pPr>
        <w:pStyle w:val="a3"/>
        <w:ind w:firstLine="400"/>
        <w:jc w:val="center"/>
      </w:pPr>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Pr>
          <w:noProof/>
        </w:rPr>
        <w:t>34</w:t>
      </w:r>
      <w:r>
        <w:fldChar w:fldCharType="end"/>
      </w:r>
      <w:r>
        <w:t xml:space="preserve"> </w:t>
      </w:r>
      <w:r>
        <w:rPr>
          <w:rFonts w:hint="eastAsia"/>
        </w:rPr>
        <w:t>文件发送结构体</w:t>
      </w:r>
    </w:p>
    <w:p w14:paraId="4BA1A242" w14:textId="12DA8F47" w:rsidR="00533B49" w:rsidRDefault="00533B49" w:rsidP="00533B49">
      <w:pPr>
        <w:ind w:firstLine="480"/>
      </w:pPr>
    </w:p>
    <w:p w14:paraId="4E6C58E0" w14:textId="77777777" w:rsidR="00533B49" w:rsidRDefault="00533B49" w:rsidP="00533B49">
      <w:pPr>
        <w:keepNext/>
        <w:ind w:firstLine="480"/>
      </w:pPr>
      <w:r>
        <w:rPr>
          <w:rFonts w:hint="eastAsia"/>
          <w:noProof/>
        </w:rPr>
        <w:drawing>
          <wp:inline distT="0" distB="0" distL="0" distR="0" wp14:anchorId="7EDF6F42" wp14:editId="6879FC01">
            <wp:extent cx="5274310" cy="3531870"/>
            <wp:effectExtent l="0" t="0" r="2540" b="0"/>
            <wp:docPr id="91848498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484986" name="图片 918484986"/>
                    <pic:cNvPicPr/>
                  </pic:nvPicPr>
                  <pic:blipFill>
                    <a:blip r:embed="rId57">
                      <a:extLst>
                        <a:ext uri="{28A0092B-C50C-407E-A947-70E740481C1C}">
                          <a14:useLocalDpi xmlns:a14="http://schemas.microsoft.com/office/drawing/2010/main" val="0"/>
                        </a:ext>
                      </a:extLst>
                    </a:blip>
                    <a:stretch>
                      <a:fillRect/>
                    </a:stretch>
                  </pic:blipFill>
                  <pic:spPr>
                    <a:xfrm>
                      <a:off x="0" y="0"/>
                      <a:ext cx="5274310" cy="3531870"/>
                    </a:xfrm>
                    <a:prstGeom prst="rect">
                      <a:avLst/>
                    </a:prstGeom>
                  </pic:spPr>
                </pic:pic>
              </a:graphicData>
            </a:graphic>
          </wp:inline>
        </w:drawing>
      </w:r>
    </w:p>
    <w:p w14:paraId="65B74D57" w14:textId="5F394056" w:rsidR="00533B49" w:rsidRPr="00533B49" w:rsidRDefault="00533B49" w:rsidP="00533B49">
      <w:pPr>
        <w:pStyle w:val="a3"/>
        <w:ind w:firstLine="400"/>
        <w:jc w:val="center"/>
      </w:pPr>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Pr>
          <w:noProof/>
        </w:rPr>
        <w:t>35</w:t>
      </w:r>
      <w:r>
        <w:fldChar w:fldCharType="end"/>
      </w:r>
      <w:r>
        <w:t xml:space="preserve"> </w:t>
      </w:r>
      <w:r w:rsidRPr="00FB51A9">
        <w:rPr>
          <w:rFonts w:hint="eastAsia"/>
        </w:rPr>
        <w:t>文件</w:t>
      </w:r>
      <w:r>
        <w:rPr>
          <w:rFonts w:hint="eastAsia"/>
        </w:rPr>
        <w:t>接收</w:t>
      </w:r>
      <w:r w:rsidRPr="00FB51A9">
        <w:rPr>
          <w:rFonts w:hint="eastAsia"/>
        </w:rPr>
        <w:t>结构体</w:t>
      </w:r>
    </w:p>
    <w:p w14:paraId="0C8F094B" w14:textId="56B5779E" w:rsidR="008627C5" w:rsidRDefault="00533B49" w:rsidP="008627C5">
      <w:pPr>
        <w:ind w:firstLine="480"/>
      </w:pPr>
      <w:r>
        <w:rPr>
          <w:rFonts w:hint="eastAsia"/>
        </w:rPr>
        <w:t>上图为文件传输协议的结构体，在网络中传输文件并不能</w:t>
      </w:r>
      <w:r w:rsidR="000E412B">
        <w:rPr>
          <w:rFonts w:hint="eastAsia"/>
        </w:rPr>
        <w:t>像</w:t>
      </w:r>
      <w:r w:rsidR="000E412B">
        <w:rPr>
          <w:rFonts w:hint="eastAsia"/>
        </w:rPr>
        <w:t>TCP</w:t>
      </w:r>
      <w:r w:rsidR="000E412B">
        <w:rPr>
          <w:rFonts w:hint="eastAsia"/>
        </w:rPr>
        <w:t>一样点对点的发送与接收，因为服务器是一对多，且网络环境并不稳定，必须考虑到读写的堵塞问题，发送进度反馈，多文件同时发送，同时发送与接收，文件暂停与继续等问题。</w:t>
      </w:r>
    </w:p>
    <w:p w14:paraId="0ABAC58A" w14:textId="5109C115" w:rsidR="000E412B" w:rsidRDefault="000E412B" w:rsidP="008627C5">
      <w:pPr>
        <w:ind w:firstLine="480"/>
      </w:pPr>
      <w:r>
        <w:rPr>
          <w:rFonts w:hint="eastAsia"/>
        </w:rPr>
        <w:t>字段的功能解析：</w:t>
      </w:r>
    </w:p>
    <w:tbl>
      <w:tblPr>
        <w:tblStyle w:val="ad"/>
        <w:tblW w:w="0" w:type="auto"/>
        <w:tblLook w:val="04A0" w:firstRow="1" w:lastRow="0" w:firstColumn="1" w:lastColumn="0" w:noHBand="0" w:noVBand="1"/>
      </w:tblPr>
      <w:tblGrid>
        <w:gridCol w:w="2830"/>
        <w:gridCol w:w="5466"/>
      </w:tblGrid>
      <w:tr w:rsidR="007A2589" w14:paraId="55B6ED1A" w14:textId="77777777" w:rsidTr="007A2589">
        <w:tc>
          <w:tcPr>
            <w:tcW w:w="2830" w:type="dxa"/>
          </w:tcPr>
          <w:p w14:paraId="54354A94" w14:textId="1E1CCC97" w:rsidR="007A2589" w:rsidRDefault="007A2589" w:rsidP="008627C5">
            <w:pPr>
              <w:ind w:firstLineChars="0" w:firstLine="0"/>
            </w:pPr>
            <w:r>
              <w:t>Bool is_send</w:t>
            </w:r>
          </w:p>
        </w:tc>
        <w:tc>
          <w:tcPr>
            <w:tcW w:w="5466" w:type="dxa"/>
          </w:tcPr>
          <w:p w14:paraId="1B7AEBDB" w14:textId="568E44D8" w:rsidR="007A2589" w:rsidRDefault="007A2589" w:rsidP="008627C5">
            <w:pPr>
              <w:ind w:firstLineChars="0" w:firstLine="0"/>
            </w:pPr>
            <w:r>
              <w:rPr>
                <w:rFonts w:hint="eastAsia"/>
              </w:rPr>
              <w:t>判断是否</w:t>
            </w:r>
            <w:r w:rsidR="00303896">
              <w:rPr>
                <w:rFonts w:hint="eastAsia"/>
              </w:rPr>
              <w:t>为发送状态，如果</w:t>
            </w:r>
            <w:r w:rsidR="00303896">
              <w:rPr>
                <w:rFonts w:hint="eastAsia"/>
              </w:rPr>
              <w:t>false</w:t>
            </w:r>
            <w:r w:rsidR="00303896">
              <w:rPr>
                <w:rFonts w:hint="eastAsia"/>
              </w:rPr>
              <w:t>则准备停止</w:t>
            </w:r>
          </w:p>
        </w:tc>
      </w:tr>
      <w:tr w:rsidR="007A2589" w14:paraId="5363A04F" w14:textId="77777777" w:rsidTr="007A2589">
        <w:tc>
          <w:tcPr>
            <w:tcW w:w="2830" w:type="dxa"/>
          </w:tcPr>
          <w:p w14:paraId="65B2CF4A" w14:textId="5FF538DA" w:rsidR="007A2589" w:rsidRDefault="007A2589" w:rsidP="008627C5">
            <w:pPr>
              <w:ind w:firstLineChars="0" w:firstLine="0"/>
            </w:pPr>
            <w:r>
              <w:t>Int prog_now</w:t>
            </w:r>
          </w:p>
        </w:tc>
        <w:tc>
          <w:tcPr>
            <w:tcW w:w="5466" w:type="dxa"/>
          </w:tcPr>
          <w:p w14:paraId="17C749B7" w14:textId="237DE2A1" w:rsidR="007A2589" w:rsidRDefault="00303896" w:rsidP="008627C5">
            <w:pPr>
              <w:ind w:firstLineChars="0" w:firstLine="0"/>
            </w:pPr>
            <w:r>
              <w:rPr>
                <w:rFonts w:hint="eastAsia"/>
              </w:rPr>
              <w:t>用于客户端显示百分比的发送进度</w:t>
            </w:r>
          </w:p>
        </w:tc>
      </w:tr>
      <w:tr w:rsidR="007A2589" w14:paraId="75726FD0" w14:textId="77777777" w:rsidTr="007A2589">
        <w:tc>
          <w:tcPr>
            <w:tcW w:w="2830" w:type="dxa"/>
          </w:tcPr>
          <w:p w14:paraId="3009E4B2" w14:textId="5D7A8B97" w:rsidR="007A2589" w:rsidRDefault="007A2589" w:rsidP="008627C5">
            <w:pPr>
              <w:ind w:firstLineChars="0" w:firstLine="0"/>
            </w:pPr>
            <w:r>
              <w:t>En_build_file type</w:t>
            </w:r>
          </w:p>
        </w:tc>
        <w:tc>
          <w:tcPr>
            <w:tcW w:w="5466" w:type="dxa"/>
          </w:tcPr>
          <w:p w14:paraId="06974D05" w14:textId="1731C4B2" w:rsidR="007A2589" w:rsidRDefault="00303896" w:rsidP="008627C5">
            <w:pPr>
              <w:ind w:firstLineChars="0" w:firstLine="0"/>
            </w:pPr>
            <w:r>
              <w:rPr>
                <w:rFonts w:hint="eastAsia"/>
              </w:rPr>
              <w:t>文件显示类型，针对类型做不同的显示处理</w:t>
            </w:r>
          </w:p>
        </w:tc>
      </w:tr>
      <w:tr w:rsidR="007A2589" w14:paraId="66DA8A77" w14:textId="77777777" w:rsidTr="007A2589">
        <w:tc>
          <w:tcPr>
            <w:tcW w:w="2830" w:type="dxa"/>
          </w:tcPr>
          <w:p w14:paraId="423864D7" w14:textId="2E581E1C" w:rsidR="007A2589" w:rsidRDefault="007A2589" w:rsidP="008627C5">
            <w:pPr>
              <w:ind w:firstLineChars="0" w:firstLine="0"/>
            </w:pPr>
            <w:r>
              <w:t>Long long size_block</w:t>
            </w:r>
          </w:p>
        </w:tc>
        <w:tc>
          <w:tcPr>
            <w:tcW w:w="5466" w:type="dxa"/>
          </w:tcPr>
          <w:p w14:paraId="088163B3" w14:textId="230EDB6E" w:rsidR="007A2589" w:rsidRDefault="00303896" w:rsidP="008627C5">
            <w:pPr>
              <w:ind w:firstLineChars="0" w:firstLine="0"/>
            </w:pPr>
            <w:r>
              <w:rPr>
                <w:rFonts w:hint="eastAsia"/>
              </w:rPr>
              <w:t>文件块，用于中断传输恢复时的起点</w:t>
            </w:r>
          </w:p>
        </w:tc>
      </w:tr>
      <w:tr w:rsidR="007A2589" w14:paraId="4263AA33" w14:textId="77777777" w:rsidTr="007A2589">
        <w:tc>
          <w:tcPr>
            <w:tcW w:w="2830" w:type="dxa"/>
          </w:tcPr>
          <w:p w14:paraId="68FED929" w14:textId="4AC88A9D" w:rsidR="007A2589" w:rsidRDefault="007A2589" w:rsidP="008627C5">
            <w:pPr>
              <w:ind w:firstLineChars="0" w:firstLine="0"/>
            </w:pPr>
            <w:r>
              <w:t>Long long size_file</w:t>
            </w:r>
          </w:p>
        </w:tc>
        <w:tc>
          <w:tcPr>
            <w:tcW w:w="5466" w:type="dxa"/>
          </w:tcPr>
          <w:p w14:paraId="13DDE33F" w14:textId="62D329BB" w:rsidR="007A2589" w:rsidRDefault="00303896" w:rsidP="008627C5">
            <w:pPr>
              <w:ind w:firstLineChars="0" w:firstLine="0"/>
            </w:pPr>
            <w:r>
              <w:rPr>
                <w:rFonts w:hint="eastAsia"/>
              </w:rPr>
              <w:t>记录文件总长度</w:t>
            </w:r>
          </w:p>
        </w:tc>
      </w:tr>
      <w:tr w:rsidR="007A2589" w14:paraId="6A2CF490" w14:textId="77777777" w:rsidTr="007A2589">
        <w:tc>
          <w:tcPr>
            <w:tcW w:w="2830" w:type="dxa"/>
          </w:tcPr>
          <w:p w14:paraId="048536DB" w14:textId="06E4B429" w:rsidR="007A2589" w:rsidRDefault="007A2589" w:rsidP="008627C5">
            <w:pPr>
              <w:ind w:firstLineChars="0" w:firstLine="0"/>
            </w:pPr>
            <w:r>
              <w:t>Long long account_to</w:t>
            </w:r>
          </w:p>
        </w:tc>
        <w:tc>
          <w:tcPr>
            <w:tcW w:w="5466" w:type="dxa"/>
          </w:tcPr>
          <w:p w14:paraId="05961840" w14:textId="7E0EC598" w:rsidR="007A2589" w:rsidRDefault="00303896" w:rsidP="008627C5">
            <w:pPr>
              <w:ind w:firstLineChars="0" w:firstLine="0"/>
            </w:pPr>
            <w:r>
              <w:rPr>
                <w:rFonts w:hint="eastAsia"/>
              </w:rPr>
              <w:t>发送的目标账号，用于服务器转发</w:t>
            </w:r>
          </w:p>
        </w:tc>
      </w:tr>
      <w:tr w:rsidR="007A2589" w14:paraId="1B2662EA" w14:textId="77777777" w:rsidTr="007A2589">
        <w:tc>
          <w:tcPr>
            <w:tcW w:w="2830" w:type="dxa"/>
          </w:tcPr>
          <w:p w14:paraId="59AF23AF" w14:textId="492BD809" w:rsidR="007A2589" w:rsidRDefault="007A2589" w:rsidP="008627C5">
            <w:pPr>
              <w:ind w:firstLineChars="0" w:firstLine="0"/>
            </w:pPr>
            <w:r>
              <w:t>Long long account_from</w:t>
            </w:r>
          </w:p>
        </w:tc>
        <w:tc>
          <w:tcPr>
            <w:tcW w:w="5466" w:type="dxa"/>
          </w:tcPr>
          <w:p w14:paraId="2EF8D594" w14:textId="76B58D22" w:rsidR="007A2589" w:rsidRDefault="00303896" w:rsidP="008627C5">
            <w:pPr>
              <w:ind w:firstLineChars="0" w:firstLine="0"/>
            </w:pPr>
            <w:r>
              <w:rPr>
                <w:rFonts w:hint="eastAsia"/>
              </w:rPr>
              <w:t>发送者的账号，用于服务器转发</w:t>
            </w:r>
          </w:p>
        </w:tc>
      </w:tr>
      <w:tr w:rsidR="007A2589" w14:paraId="60BF8F37" w14:textId="77777777" w:rsidTr="007A2589">
        <w:tc>
          <w:tcPr>
            <w:tcW w:w="2830" w:type="dxa"/>
          </w:tcPr>
          <w:p w14:paraId="2AAD5DD0" w14:textId="03446412" w:rsidR="007A2589" w:rsidRDefault="007A2589" w:rsidP="008627C5">
            <w:pPr>
              <w:ind w:firstLineChars="0" w:firstLine="0"/>
            </w:pPr>
            <w:r>
              <w:t>String insert_name</w:t>
            </w:r>
          </w:p>
        </w:tc>
        <w:tc>
          <w:tcPr>
            <w:tcW w:w="5466" w:type="dxa"/>
          </w:tcPr>
          <w:p w14:paraId="57F4ADE2" w14:textId="673803A3" w:rsidR="007A2589" w:rsidRDefault="00303896" w:rsidP="008627C5">
            <w:pPr>
              <w:ind w:firstLineChars="0" w:firstLine="0"/>
            </w:pPr>
            <w:r>
              <w:rPr>
                <w:rFonts w:hint="eastAsia"/>
              </w:rPr>
              <w:t>给接收者用于判断文件，与发送者一致</w:t>
            </w:r>
          </w:p>
        </w:tc>
      </w:tr>
      <w:tr w:rsidR="007A2589" w14:paraId="20199D7F" w14:textId="77777777" w:rsidTr="00303896">
        <w:tc>
          <w:tcPr>
            <w:tcW w:w="2830" w:type="dxa"/>
          </w:tcPr>
          <w:p w14:paraId="06658748" w14:textId="7816A10F" w:rsidR="007A2589" w:rsidRDefault="007A2589" w:rsidP="008627C5">
            <w:pPr>
              <w:ind w:firstLineChars="0" w:firstLine="0"/>
            </w:pPr>
            <w:r>
              <w:t>String filename</w:t>
            </w:r>
          </w:p>
        </w:tc>
        <w:tc>
          <w:tcPr>
            <w:tcW w:w="5466" w:type="dxa"/>
            <w:shd w:val="clear" w:color="auto" w:fill="auto"/>
          </w:tcPr>
          <w:p w14:paraId="000377DA" w14:textId="5D274A5C" w:rsidR="007A2589" w:rsidRDefault="00303896" w:rsidP="008627C5">
            <w:pPr>
              <w:ind w:firstLineChars="0" w:firstLine="0"/>
            </w:pPr>
            <w:r>
              <w:rPr>
                <w:rFonts w:hint="eastAsia"/>
              </w:rPr>
              <w:t>发送的文件名，保存时文件时可能不一致</w:t>
            </w:r>
          </w:p>
        </w:tc>
      </w:tr>
      <w:tr w:rsidR="007A2589" w14:paraId="0CB13E6D" w14:textId="77777777" w:rsidTr="007A2589">
        <w:tc>
          <w:tcPr>
            <w:tcW w:w="2830" w:type="dxa"/>
          </w:tcPr>
          <w:p w14:paraId="660917FE" w14:textId="6B7EB00A" w:rsidR="007A2589" w:rsidRDefault="007A2589" w:rsidP="008627C5">
            <w:pPr>
              <w:ind w:firstLineChars="0" w:firstLine="0"/>
            </w:pPr>
            <w:r>
              <w:t>String save_path</w:t>
            </w:r>
          </w:p>
        </w:tc>
        <w:tc>
          <w:tcPr>
            <w:tcW w:w="5466" w:type="dxa"/>
          </w:tcPr>
          <w:p w14:paraId="05EA6855" w14:textId="427508CB" w:rsidR="007A2589" w:rsidRDefault="00303896" w:rsidP="008627C5">
            <w:pPr>
              <w:ind w:firstLineChars="0" w:firstLine="0"/>
            </w:pPr>
            <w:r>
              <w:rPr>
                <w:rFonts w:hint="eastAsia"/>
              </w:rPr>
              <w:t>接收者的文件路径</w:t>
            </w:r>
            <w:r w:rsidR="00B85BD5">
              <w:rPr>
                <w:rFonts w:hint="eastAsia"/>
              </w:rPr>
              <w:t>，本地保留不发送</w:t>
            </w:r>
          </w:p>
        </w:tc>
      </w:tr>
      <w:tr w:rsidR="007A2589" w14:paraId="1B216FAB" w14:textId="77777777" w:rsidTr="007A2589">
        <w:tc>
          <w:tcPr>
            <w:tcW w:w="2830" w:type="dxa"/>
          </w:tcPr>
          <w:p w14:paraId="6CEDFD65" w14:textId="1642337B" w:rsidR="007A2589" w:rsidRDefault="007A2589" w:rsidP="008627C5">
            <w:pPr>
              <w:ind w:firstLineChars="0" w:firstLine="0"/>
            </w:pPr>
            <w:r>
              <w:lastRenderedPageBreak/>
              <w:t>String send_path</w:t>
            </w:r>
          </w:p>
        </w:tc>
        <w:tc>
          <w:tcPr>
            <w:tcW w:w="5466" w:type="dxa"/>
          </w:tcPr>
          <w:p w14:paraId="011EF173" w14:textId="7C2F9F8F" w:rsidR="007A2589" w:rsidRDefault="00303896" w:rsidP="008627C5">
            <w:pPr>
              <w:ind w:firstLineChars="0" w:firstLine="0"/>
            </w:pPr>
            <w:r>
              <w:rPr>
                <w:rFonts w:hint="eastAsia"/>
              </w:rPr>
              <w:t>发送者的文件路径</w:t>
            </w:r>
            <w:r w:rsidR="00B85BD5">
              <w:rPr>
                <w:rFonts w:hint="eastAsia"/>
              </w:rPr>
              <w:t>，本地保留不发送</w:t>
            </w:r>
          </w:p>
        </w:tc>
      </w:tr>
      <w:tr w:rsidR="007A2589" w14:paraId="71B04A28" w14:textId="77777777" w:rsidTr="007A2589">
        <w:tc>
          <w:tcPr>
            <w:tcW w:w="2830" w:type="dxa"/>
          </w:tcPr>
          <w:p w14:paraId="1145BCAA" w14:textId="766EEB48" w:rsidR="007A2589" w:rsidRDefault="007A2589" w:rsidP="008627C5">
            <w:pPr>
              <w:ind w:firstLineChars="0" w:firstLine="0"/>
            </w:pPr>
            <w:r>
              <w:t>Fstream ofs</w:t>
            </w:r>
          </w:p>
        </w:tc>
        <w:tc>
          <w:tcPr>
            <w:tcW w:w="5466" w:type="dxa"/>
          </w:tcPr>
          <w:p w14:paraId="3B6375F0" w14:textId="3D0AB961" w:rsidR="007A2589" w:rsidRDefault="003804BC" w:rsidP="008627C5">
            <w:pPr>
              <w:ind w:firstLineChars="0" w:firstLine="0"/>
            </w:pPr>
            <w:r>
              <w:rPr>
                <w:rFonts w:hint="eastAsia"/>
              </w:rPr>
              <w:t>打开</w:t>
            </w:r>
            <w:r w:rsidR="00303896">
              <w:rPr>
                <w:rFonts w:hint="eastAsia"/>
              </w:rPr>
              <w:t>文件的</w:t>
            </w:r>
            <w:r w:rsidR="00303896">
              <w:rPr>
                <w:rFonts w:hint="eastAsia"/>
              </w:rPr>
              <w:t>IO</w:t>
            </w:r>
            <w:r w:rsidR="00303896">
              <w:rPr>
                <w:rFonts w:hint="eastAsia"/>
              </w:rPr>
              <w:t>流对象</w:t>
            </w:r>
          </w:p>
        </w:tc>
      </w:tr>
    </w:tbl>
    <w:p w14:paraId="7E412B27" w14:textId="59867A9A" w:rsidR="007A2589" w:rsidRDefault="00A24F4B" w:rsidP="008627C5">
      <w:pPr>
        <w:ind w:firstLine="480"/>
      </w:pPr>
      <w:r>
        <w:rPr>
          <w:rFonts w:hint="eastAsia"/>
        </w:rPr>
        <w:t>通过以上字段的控制，可以让发送文件时做到多文件同时发送与接收，通过将文件分割为固定大小的块可以在传输中断时，恢复到块标记进行双方的字节同步。如果是记录发送或者接收的字节数进行记录并恢复传输，往往会出现文件损坏的情况，因为读取并写入文件时中断传输，数据可能还停留在内存上而不是写入磁盘，此时的读写字节数并非是写入磁盘的字节数，实际的存储字节于不等于</w:t>
      </w:r>
      <w:r>
        <w:rPr>
          <w:rFonts w:hint="eastAsia"/>
        </w:rPr>
        <w:t>API</w:t>
      </w:r>
      <w:r>
        <w:rPr>
          <w:rFonts w:hint="eastAsia"/>
        </w:rPr>
        <w:t>返回字节。如果想避免这种情况，必须给定一个提前量，在中断传输之前一大段的位置重置传输点，</w:t>
      </w:r>
      <w:r w:rsidR="009E064B">
        <w:rPr>
          <w:rFonts w:hint="eastAsia"/>
        </w:rPr>
        <w:t>以保证数据已经实际的写入到磁盘中，这样的处理方式则可以最大可能的保证恢复传输</w:t>
      </w:r>
      <w:r w:rsidR="002419B7">
        <w:rPr>
          <w:rFonts w:hint="eastAsia"/>
        </w:rPr>
        <w:t>完成时</w:t>
      </w:r>
      <w:r w:rsidR="009E064B">
        <w:rPr>
          <w:rFonts w:hint="eastAsia"/>
        </w:rPr>
        <w:t>不会出现</w:t>
      </w:r>
      <w:r w:rsidR="002419B7">
        <w:rPr>
          <w:rFonts w:hint="eastAsia"/>
        </w:rPr>
        <w:t>文件</w:t>
      </w:r>
      <w:r w:rsidR="009E064B">
        <w:rPr>
          <w:rFonts w:hint="eastAsia"/>
        </w:rPr>
        <w:t>损坏。</w:t>
      </w:r>
    </w:p>
    <w:p w14:paraId="09DAE667" w14:textId="5770DC77" w:rsidR="00922BA7" w:rsidRDefault="00922BA7" w:rsidP="00922BA7">
      <w:pPr>
        <w:pStyle w:val="2"/>
      </w:pPr>
      <w:bookmarkStart w:id="285" w:name="_Toc131520198"/>
      <w:bookmarkStart w:id="286" w:name="_Toc131520620"/>
      <w:bookmarkStart w:id="287" w:name="_Toc131521138"/>
      <w:bookmarkStart w:id="288" w:name="_Toc131521328"/>
      <w:bookmarkStart w:id="289" w:name="_Toc131522097"/>
      <w:r>
        <w:rPr>
          <w:rFonts w:hint="eastAsia"/>
        </w:rPr>
        <w:t>本章小结</w:t>
      </w:r>
      <w:bookmarkEnd w:id="285"/>
      <w:bookmarkEnd w:id="286"/>
      <w:bookmarkEnd w:id="287"/>
      <w:bookmarkEnd w:id="288"/>
      <w:bookmarkEnd w:id="289"/>
    </w:p>
    <w:p w14:paraId="1FC6A21D" w14:textId="15F1FF63" w:rsidR="004E2929" w:rsidRPr="004E2929" w:rsidRDefault="004E2929" w:rsidP="004E2929">
      <w:pPr>
        <w:ind w:firstLine="480"/>
      </w:pPr>
      <w:r>
        <w:rPr>
          <w:rFonts w:hint="eastAsia"/>
        </w:rPr>
        <w:t>本章介绍了从</w:t>
      </w:r>
      <w:r>
        <w:rPr>
          <w:rFonts w:hint="eastAsia"/>
        </w:rPr>
        <w:t>main</w:t>
      </w:r>
      <w:r>
        <w:t>()</w:t>
      </w:r>
      <w:r>
        <w:rPr>
          <w:rFonts w:hint="eastAsia"/>
        </w:rPr>
        <w:t>函数开始的整个程序流程，以及</w:t>
      </w:r>
      <w:r>
        <w:rPr>
          <w:rFonts w:hint="eastAsia"/>
        </w:rPr>
        <w:t>Qt</w:t>
      </w:r>
      <w:r>
        <w:rPr>
          <w:rFonts w:hint="eastAsia"/>
        </w:rPr>
        <w:t>界面程序与普通的</w:t>
      </w:r>
      <w:r>
        <w:rPr>
          <w:rFonts w:hint="eastAsia"/>
        </w:rPr>
        <w:t>C++</w:t>
      </w:r>
      <w:r>
        <w:rPr>
          <w:rFonts w:hint="eastAsia"/>
        </w:rPr>
        <w:t>程序在编写时的不同点</w:t>
      </w:r>
      <w:r w:rsidR="00E01494">
        <w:rPr>
          <w:rFonts w:hint="eastAsia"/>
        </w:rPr>
        <w:t>，以及</w:t>
      </w:r>
      <w:r>
        <w:rPr>
          <w:rFonts w:hint="eastAsia"/>
        </w:rPr>
        <w:t>Qt</w:t>
      </w:r>
      <w:r>
        <w:rPr>
          <w:rFonts w:hint="eastAsia"/>
        </w:rPr>
        <w:t>信号槽机制在</w:t>
      </w:r>
      <w:r>
        <w:rPr>
          <w:rFonts w:hint="eastAsia"/>
        </w:rPr>
        <w:t>C++</w:t>
      </w:r>
      <w:r>
        <w:rPr>
          <w:rFonts w:hint="eastAsia"/>
        </w:rPr>
        <w:t>语言上的语法扩展与使用，利用信号槽机制将数据</w:t>
      </w:r>
      <w:r w:rsidR="00E01494">
        <w:rPr>
          <w:rFonts w:hint="eastAsia"/>
        </w:rPr>
        <w:t>从多线程数据收发下反馈到界面主线程。介绍了在网络数据传输中，如何对数据进行收发，以及应用层数据传输时如何定义简单并可靠的</w:t>
      </w:r>
      <w:r w:rsidR="00550793">
        <w:rPr>
          <w:rFonts w:hint="eastAsia"/>
        </w:rPr>
        <w:t>传输</w:t>
      </w:r>
      <w:r w:rsidR="00E01494">
        <w:rPr>
          <w:rFonts w:hint="eastAsia"/>
        </w:rPr>
        <w:t>协议。</w:t>
      </w:r>
    </w:p>
    <w:p w14:paraId="340CFB5D" w14:textId="77777777" w:rsidR="00AA6C5F" w:rsidRPr="00E01494" w:rsidRDefault="00AA6C5F" w:rsidP="002D0137">
      <w:pPr>
        <w:ind w:firstLine="480"/>
      </w:pPr>
    </w:p>
    <w:p w14:paraId="4FB94B4A" w14:textId="77777777" w:rsidR="003F7889" w:rsidRDefault="003F7889" w:rsidP="002D0137">
      <w:pPr>
        <w:ind w:firstLine="480"/>
      </w:pPr>
    </w:p>
    <w:p w14:paraId="1D0F342E" w14:textId="77777777" w:rsidR="003F7889" w:rsidRDefault="003F7889" w:rsidP="002D0137">
      <w:pPr>
        <w:ind w:firstLine="480"/>
        <w:sectPr w:rsidR="003F7889">
          <w:pgSz w:w="11906" w:h="16838"/>
          <w:pgMar w:top="1440" w:right="1800" w:bottom="1440" w:left="1800" w:header="851" w:footer="992" w:gutter="0"/>
          <w:cols w:space="425"/>
          <w:docGrid w:type="lines" w:linePitch="312"/>
        </w:sectPr>
      </w:pPr>
    </w:p>
    <w:p w14:paraId="0DF661A4" w14:textId="1285A4EC" w:rsidR="003F14A4" w:rsidRDefault="003F7889" w:rsidP="003F7889">
      <w:pPr>
        <w:pStyle w:val="1"/>
        <w:spacing w:before="156" w:after="156"/>
      </w:pPr>
      <w:bookmarkStart w:id="290" w:name="_Toc131520199"/>
      <w:bookmarkStart w:id="291" w:name="_Toc131520621"/>
      <w:bookmarkStart w:id="292" w:name="_Toc131521139"/>
      <w:bookmarkStart w:id="293" w:name="_Toc131521329"/>
      <w:bookmarkStart w:id="294" w:name="_Toc131522098"/>
      <w:r>
        <w:rPr>
          <w:rFonts w:hint="eastAsia"/>
        </w:rPr>
        <w:lastRenderedPageBreak/>
        <w:t>参考文献</w:t>
      </w:r>
      <w:bookmarkEnd w:id="290"/>
      <w:bookmarkEnd w:id="291"/>
      <w:bookmarkEnd w:id="292"/>
      <w:bookmarkEnd w:id="293"/>
      <w:bookmarkEnd w:id="294"/>
    </w:p>
    <w:p w14:paraId="32E9EE10" w14:textId="56375161" w:rsidR="003F7889" w:rsidRPr="00007F4F" w:rsidRDefault="003F7889" w:rsidP="00007F4F">
      <w:pPr>
        <w:pStyle w:val="ac"/>
        <w:numPr>
          <w:ilvl w:val="0"/>
          <w:numId w:val="34"/>
        </w:numPr>
        <w:ind w:firstLineChars="0"/>
        <w:rPr>
          <w:rFonts w:ascii="宋体" w:hAnsi="宋体" w:cs="Times New Roman"/>
        </w:rPr>
      </w:pPr>
      <w:r w:rsidRPr="00007F4F">
        <w:rPr>
          <w:rFonts w:ascii="宋体" w:hAnsi="宋体" w:cs="Times New Roman"/>
        </w:rPr>
        <w:t>Stanley B. LippmanBarbara E. Moo Josée.  C++primer 第三版[M]. 广东:中国电力出版社.2002</w:t>
      </w:r>
    </w:p>
    <w:p w14:paraId="535E98E1" w14:textId="063C26B6" w:rsidR="003F7889" w:rsidRPr="00007F4F" w:rsidRDefault="003F7889" w:rsidP="00007F4F">
      <w:pPr>
        <w:pStyle w:val="ac"/>
        <w:numPr>
          <w:ilvl w:val="0"/>
          <w:numId w:val="34"/>
        </w:numPr>
        <w:ind w:firstLineChars="0"/>
        <w:rPr>
          <w:rFonts w:ascii="宋体" w:hAnsi="宋体" w:cs="Times New Roman"/>
        </w:rPr>
      </w:pPr>
      <w:r w:rsidRPr="00007F4F">
        <w:rPr>
          <w:rFonts w:ascii="宋体" w:hAnsi="宋体" w:cs="Times New Roman"/>
        </w:rPr>
        <w:t>谢希仁.  计算机网络[第7版] [M].  北京:电子工业出版社.2017</w:t>
      </w:r>
    </w:p>
    <w:p w14:paraId="6F1BCB00" w14:textId="0FC4BEE7" w:rsidR="003F7889" w:rsidRPr="00007F4F" w:rsidRDefault="003F7889" w:rsidP="00007F4F">
      <w:pPr>
        <w:pStyle w:val="ac"/>
        <w:numPr>
          <w:ilvl w:val="0"/>
          <w:numId w:val="34"/>
        </w:numPr>
        <w:ind w:firstLineChars="0"/>
        <w:rPr>
          <w:rFonts w:ascii="宋体" w:hAnsi="宋体" w:cs="Times New Roman"/>
        </w:rPr>
      </w:pPr>
      <w:r w:rsidRPr="00007F4F">
        <w:rPr>
          <w:rFonts w:ascii="宋体" w:hAnsi="宋体" w:cs="Times New Roman"/>
        </w:rPr>
        <w:t>鸟哥. 鸟哥的Linux私房菜-基础篇 第四版[M].  北京:</w:t>
      </w:r>
      <w:hyperlink r:id="rId58" w:history="1">
        <w:r w:rsidRPr="00007F4F">
          <w:rPr>
            <w:rFonts w:ascii="宋体" w:hAnsi="宋体" w:cs="Times New Roman"/>
          </w:rPr>
          <w:t>人民邮电出版社</w:t>
        </w:r>
      </w:hyperlink>
      <w:r w:rsidRPr="00007F4F">
        <w:rPr>
          <w:rFonts w:ascii="宋体" w:hAnsi="宋体" w:cs="Times New Roman"/>
        </w:rPr>
        <w:t>.2018</w:t>
      </w:r>
    </w:p>
    <w:p w14:paraId="1847A1FC" w14:textId="4C34A9A7" w:rsidR="003F7889" w:rsidRPr="00007F4F" w:rsidRDefault="003F7889" w:rsidP="00007F4F">
      <w:pPr>
        <w:pStyle w:val="ac"/>
        <w:numPr>
          <w:ilvl w:val="0"/>
          <w:numId w:val="34"/>
        </w:numPr>
        <w:ind w:firstLineChars="0"/>
        <w:rPr>
          <w:rFonts w:ascii="宋体" w:hAnsi="宋体" w:cs="Times New Roman"/>
        </w:rPr>
      </w:pPr>
      <w:r w:rsidRPr="00007F4F">
        <w:rPr>
          <w:rFonts w:ascii="宋体" w:hAnsi="宋体" w:cs="Times New Roman"/>
        </w:rPr>
        <w:t>鸟哥. 鸟哥的Linux私房菜服务器架设篇[M].  北京:</w:t>
      </w:r>
      <w:hyperlink r:id="rId59" w:history="1">
        <w:r w:rsidRPr="00007F4F">
          <w:rPr>
            <w:rFonts w:ascii="宋体" w:hAnsi="宋体" w:cs="Times New Roman"/>
          </w:rPr>
          <w:t>人民邮电出版社</w:t>
        </w:r>
      </w:hyperlink>
      <w:r w:rsidRPr="00007F4F">
        <w:rPr>
          <w:rFonts w:ascii="宋体" w:hAnsi="宋体" w:cs="Times New Roman"/>
        </w:rPr>
        <w:t>.2008</w:t>
      </w:r>
    </w:p>
    <w:p w14:paraId="0F1DF214" w14:textId="585FAE7B" w:rsidR="003F7889" w:rsidRPr="00007F4F" w:rsidRDefault="003F7889" w:rsidP="00007F4F">
      <w:pPr>
        <w:pStyle w:val="ac"/>
        <w:numPr>
          <w:ilvl w:val="0"/>
          <w:numId w:val="34"/>
        </w:numPr>
        <w:ind w:firstLineChars="0"/>
        <w:rPr>
          <w:rFonts w:ascii="宋体" w:hAnsi="宋体" w:cs="Times New Roman"/>
        </w:rPr>
      </w:pPr>
      <w:r w:rsidRPr="00007F4F">
        <w:rPr>
          <w:rFonts w:ascii="宋体" w:hAnsi="宋体" w:cs="Times New Roman"/>
        </w:rPr>
        <w:t>W.，Richard，Stevens .  UNIX环境高级编程中文第三版[M].  北京:</w:t>
      </w:r>
      <w:hyperlink r:id="rId60" w:history="1">
        <w:r w:rsidRPr="00007F4F">
          <w:rPr>
            <w:rFonts w:ascii="宋体" w:hAnsi="宋体" w:cs="Times New Roman"/>
          </w:rPr>
          <w:t>人民邮电出版社</w:t>
        </w:r>
      </w:hyperlink>
      <w:r w:rsidRPr="00007F4F">
        <w:rPr>
          <w:rFonts w:ascii="宋体" w:hAnsi="宋体" w:cs="Times New Roman"/>
        </w:rPr>
        <w:t>2019</w:t>
      </w:r>
    </w:p>
    <w:p w14:paraId="0ADC9F38" w14:textId="04D07685" w:rsidR="003F7889" w:rsidRPr="00007F4F" w:rsidRDefault="003F7889" w:rsidP="00007F4F">
      <w:pPr>
        <w:pStyle w:val="ac"/>
        <w:numPr>
          <w:ilvl w:val="0"/>
          <w:numId w:val="34"/>
        </w:numPr>
        <w:ind w:firstLineChars="0"/>
        <w:rPr>
          <w:rFonts w:ascii="宋体" w:hAnsi="宋体" w:cs="Times New Roman"/>
        </w:rPr>
      </w:pPr>
      <w:r w:rsidRPr="00007F4F">
        <w:rPr>
          <w:rFonts w:ascii="宋体" w:hAnsi="宋体" w:cs="Times New Roman"/>
        </w:rPr>
        <w:t>W.，Richard，Stevens .  UNIX网络编程卷1中文版[M].  北京:</w:t>
      </w:r>
      <w:hyperlink r:id="rId61" w:history="1">
        <w:r w:rsidRPr="00007F4F">
          <w:rPr>
            <w:rFonts w:ascii="宋体" w:hAnsi="宋体" w:cs="Times New Roman"/>
          </w:rPr>
          <w:t>人民邮电出版社</w:t>
        </w:r>
      </w:hyperlink>
      <w:r w:rsidRPr="00007F4F">
        <w:rPr>
          <w:rFonts w:ascii="宋体" w:hAnsi="宋体" w:cs="Times New Roman"/>
        </w:rPr>
        <w:t>.2010</w:t>
      </w:r>
      <w:r w:rsidR="00B04592" w:rsidRPr="00007F4F">
        <w:rPr>
          <w:rFonts w:ascii="宋体" w:hAnsi="宋体" w:cs="Times New Roman"/>
        </w:rPr>
        <w:t>.</w:t>
      </w:r>
    </w:p>
    <w:p w14:paraId="4CD4D26D" w14:textId="06E34005" w:rsidR="003F7889" w:rsidRPr="00007F4F" w:rsidRDefault="003F7889" w:rsidP="00007F4F">
      <w:pPr>
        <w:pStyle w:val="ac"/>
        <w:numPr>
          <w:ilvl w:val="0"/>
          <w:numId w:val="34"/>
        </w:numPr>
        <w:ind w:firstLineChars="0"/>
        <w:rPr>
          <w:rFonts w:ascii="宋体" w:hAnsi="宋体" w:cs="Times New Roman"/>
        </w:rPr>
      </w:pPr>
      <w:r w:rsidRPr="00007F4F">
        <w:rPr>
          <w:rFonts w:ascii="宋体" w:hAnsi="宋体" w:cs="Times New Roman"/>
        </w:rPr>
        <w:t>侯捷. STL源码剖析[M].  湖北:华中科技大学出版社.2002</w:t>
      </w:r>
      <w:r w:rsidR="00B04592" w:rsidRPr="00007F4F">
        <w:rPr>
          <w:rFonts w:ascii="宋体" w:hAnsi="宋体" w:cs="Times New Roman"/>
        </w:rPr>
        <w:t>.</w:t>
      </w:r>
    </w:p>
    <w:p w14:paraId="1B998A73" w14:textId="3FF075C8" w:rsidR="003F7889" w:rsidRPr="00007F4F" w:rsidRDefault="003F7889" w:rsidP="00007F4F">
      <w:pPr>
        <w:pStyle w:val="ac"/>
        <w:numPr>
          <w:ilvl w:val="0"/>
          <w:numId w:val="34"/>
        </w:numPr>
        <w:ind w:firstLineChars="0"/>
        <w:rPr>
          <w:rFonts w:ascii="宋体" w:hAnsi="宋体" w:cs="Times New Roman"/>
        </w:rPr>
      </w:pPr>
      <w:r w:rsidRPr="00007F4F">
        <w:rPr>
          <w:rFonts w:ascii="宋体" w:hAnsi="宋体" w:cs="Times New Roman"/>
        </w:rPr>
        <w:t>Matthew H. Austern. 泛型编程与STL[M].  河北:中国电力出版社.2003</w:t>
      </w:r>
      <w:r w:rsidR="00B04592" w:rsidRPr="00007F4F">
        <w:rPr>
          <w:rFonts w:ascii="宋体" w:hAnsi="宋体" w:cs="Times New Roman"/>
        </w:rPr>
        <w:t>.</w:t>
      </w:r>
    </w:p>
    <w:p w14:paraId="6C611200" w14:textId="79334BD0" w:rsidR="003F7889" w:rsidRPr="00007F4F" w:rsidRDefault="003F7889" w:rsidP="00007F4F">
      <w:pPr>
        <w:pStyle w:val="ac"/>
        <w:numPr>
          <w:ilvl w:val="0"/>
          <w:numId w:val="34"/>
        </w:numPr>
        <w:ind w:firstLineChars="0"/>
        <w:rPr>
          <w:rFonts w:ascii="宋体" w:hAnsi="宋体" w:cs="Times New Roman"/>
        </w:rPr>
      </w:pPr>
      <w:r w:rsidRPr="00007F4F">
        <w:rPr>
          <w:rFonts w:ascii="宋体" w:hAnsi="宋体" w:cs="Times New Roman"/>
        </w:rPr>
        <w:t xml:space="preserve">苏瑞、李牧.  </w:t>
      </w:r>
      <w:bookmarkStart w:id="295" w:name="OLE_LINK2"/>
      <w:r w:rsidRPr="00007F4F">
        <w:rPr>
          <w:rFonts w:ascii="宋体" w:hAnsi="宋体" w:cs="Times New Roman"/>
        </w:rPr>
        <w:t>C语言程序设计[M]</w:t>
      </w:r>
      <w:bookmarkEnd w:id="295"/>
      <w:r w:rsidRPr="00007F4F">
        <w:rPr>
          <w:rFonts w:ascii="宋体" w:hAnsi="宋体" w:cs="Times New Roman"/>
        </w:rPr>
        <w:t>.  辽宁:大连理工大学出版社.2001</w:t>
      </w:r>
      <w:r w:rsidR="00B04592" w:rsidRPr="00007F4F">
        <w:rPr>
          <w:rFonts w:ascii="宋体" w:hAnsi="宋体" w:cs="Times New Roman"/>
        </w:rPr>
        <w:t>.</w:t>
      </w:r>
    </w:p>
    <w:p w14:paraId="2C14BED6" w14:textId="2FDAD53D" w:rsidR="003F7889" w:rsidRPr="00007F4F" w:rsidRDefault="00A940D6" w:rsidP="00007F4F">
      <w:pPr>
        <w:pStyle w:val="ac"/>
        <w:numPr>
          <w:ilvl w:val="0"/>
          <w:numId w:val="34"/>
        </w:numPr>
        <w:ind w:firstLineChars="0"/>
        <w:rPr>
          <w:rFonts w:ascii="宋体" w:hAnsi="宋体" w:cs="Times New Roman"/>
        </w:rPr>
      </w:pPr>
      <w:r w:rsidRPr="00007F4F">
        <w:rPr>
          <w:rFonts w:ascii="宋体" w:hAnsi="宋体" w:cs="Times New Roman"/>
        </w:rPr>
        <w:t>谭浩强.C语言程序设计(第五版)[M]</w:t>
      </w:r>
      <w:r w:rsidR="006238DA" w:rsidRPr="00007F4F">
        <w:rPr>
          <w:rFonts w:ascii="宋体" w:hAnsi="宋体" w:cs="Times New Roman"/>
        </w:rPr>
        <w:t>.  北京:清华大学出版社.2017</w:t>
      </w:r>
      <w:r w:rsidR="00B04592" w:rsidRPr="00007F4F">
        <w:rPr>
          <w:rFonts w:ascii="宋体" w:hAnsi="宋体" w:cs="Times New Roman"/>
        </w:rPr>
        <w:t>.</w:t>
      </w:r>
    </w:p>
    <w:p w14:paraId="7190DC59" w14:textId="447592D9" w:rsidR="006238DA" w:rsidRPr="00007F4F" w:rsidRDefault="006238DA" w:rsidP="00007F4F">
      <w:pPr>
        <w:pStyle w:val="ac"/>
        <w:numPr>
          <w:ilvl w:val="0"/>
          <w:numId w:val="34"/>
        </w:numPr>
        <w:ind w:firstLineChars="0"/>
        <w:rPr>
          <w:rFonts w:ascii="宋体" w:hAnsi="宋体" w:cs="Times New Roman"/>
        </w:rPr>
      </w:pPr>
      <w:r w:rsidRPr="00007F4F">
        <w:rPr>
          <w:rFonts w:ascii="宋体" w:hAnsi="宋体" w:cs="Times New Roman"/>
        </w:rPr>
        <w:t>马丁.代码整洁之道[M].  北京:</w:t>
      </w:r>
      <w:hyperlink r:id="rId62" w:history="1">
        <w:r w:rsidRPr="00007F4F">
          <w:rPr>
            <w:rFonts w:ascii="宋体" w:hAnsi="宋体" w:cs="Times New Roman"/>
          </w:rPr>
          <w:t>人民邮电出版社</w:t>
        </w:r>
      </w:hyperlink>
      <w:r w:rsidRPr="00007F4F">
        <w:rPr>
          <w:rFonts w:ascii="宋体" w:hAnsi="宋体" w:cs="Times New Roman"/>
        </w:rPr>
        <w:t>.2011</w:t>
      </w:r>
      <w:r w:rsidR="00B04592" w:rsidRPr="00007F4F">
        <w:rPr>
          <w:rFonts w:ascii="宋体" w:hAnsi="宋体" w:cs="Times New Roman"/>
        </w:rPr>
        <w:t>.</w:t>
      </w:r>
    </w:p>
    <w:p w14:paraId="326C1335" w14:textId="6D8F5C75" w:rsidR="006238DA" w:rsidRPr="00007F4F" w:rsidRDefault="006238DA" w:rsidP="00007F4F">
      <w:pPr>
        <w:pStyle w:val="ac"/>
        <w:numPr>
          <w:ilvl w:val="0"/>
          <w:numId w:val="34"/>
        </w:numPr>
        <w:ind w:firstLineChars="0"/>
        <w:rPr>
          <w:rFonts w:ascii="宋体" w:hAnsi="宋体" w:cs="Times New Roman"/>
        </w:rPr>
      </w:pPr>
      <w:r w:rsidRPr="00007F4F">
        <w:rPr>
          <w:rFonts w:ascii="宋体" w:hAnsi="宋体" w:cs="Times New Roman"/>
        </w:rPr>
        <w:t>Martin Fowle.重构：改善既有代码的设计[M].  北京:</w:t>
      </w:r>
      <w:hyperlink r:id="rId63" w:history="1">
        <w:r w:rsidRPr="00007F4F">
          <w:rPr>
            <w:rFonts w:ascii="宋体" w:hAnsi="宋体" w:cs="Times New Roman"/>
          </w:rPr>
          <w:t>人民邮电出版社</w:t>
        </w:r>
      </w:hyperlink>
      <w:r w:rsidRPr="00007F4F">
        <w:rPr>
          <w:rFonts w:ascii="宋体" w:hAnsi="宋体" w:cs="Times New Roman"/>
        </w:rPr>
        <w:t>.2011</w:t>
      </w:r>
      <w:r w:rsidR="00B04592" w:rsidRPr="00007F4F">
        <w:rPr>
          <w:rFonts w:ascii="宋体" w:hAnsi="宋体" w:cs="Times New Roman"/>
        </w:rPr>
        <w:t>.</w:t>
      </w:r>
    </w:p>
    <w:p w14:paraId="2B5DB971" w14:textId="5ED8F681" w:rsidR="006238DA" w:rsidRPr="00007F4F" w:rsidRDefault="006238DA" w:rsidP="00007F4F">
      <w:pPr>
        <w:pStyle w:val="ac"/>
        <w:numPr>
          <w:ilvl w:val="0"/>
          <w:numId w:val="34"/>
        </w:numPr>
        <w:ind w:firstLineChars="0"/>
        <w:rPr>
          <w:rFonts w:ascii="宋体" w:hAnsi="宋体" w:cs="Times New Roman"/>
        </w:rPr>
      </w:pPr>
      <w:r w:rsidRPr="00007F4F">
        <w:rPr>
          <w:rFonts w:ascii="宋体" w:hAnsi="宋体" w:cs="Times New Roman"/>
        </w:rPr>
        <w:t xml:space="preserve">Erich Gamma、Richard Helm、Ralph Johnson、John Vlissides.设计模式：可复用面向对象软件的基础[M].  </w:t>
      </w:r>
      <w:r w:rsidR="00040286" w:rsidRPr="00007F4F">
        <w:rPr>
          <w:rFonts w:ascii="宋体" w:hAnsi="宋体" w:cs="Times New Roman"/>
        </w:rPr>
        <w:t>北京:</w:t>
      </w:r>
      <w:r w:rsidRPr="00007F4F">
        <w:rPr>
          <w:rFonts w:ascii="宋体" w:hAnsi="宋体" w:cs="Times New Roman"/>
        </w:rPr>
        <w:t>机械工业出版社</w:t>
      </w:r>
      <w:r w:rsidR="00040286" w:rsidRPr="00007F4F">
        <w:rPr>
          <w:rFonts w:ascii="宋体" w:hAnsi="宋体" w:cs="Times New Roman"/>
        </w:rPr>
        <w:t>.2000</w:t>
      </w:r>
      <w:r w:rsidR="00B04592" w:rsidRPr="00007F4F">
        <w:rPr>
          <w:rFonts w:ascii="宋体" w:hAnsi="宋体" w:cs="Times New Roman"/>
        </w:rPr>
        <w:t>.</w:t>
      </w:r>
    </w:p>
    <w:p w14:paraId="744A56D6" w14:textId="2C437634" w:rsidR="00FE6C9A" w:rsidRPr="00007F4F" w:rsidRDefault="00FE6C9A" w:rsidP="00007F4F">
      <w:pPr>
        <w:pStyle w:val="ac"/>
        <w:numPr>
          <w:ilvl w:val="0"/>
          <w:numId w:val="34"/>
        </w:numPr>
        <w:ind w:firstLineChars="0"/>
        <w:rPr>
          <w:rFonts w:ascii="宋体" w:hAnsi="宋体" w:cs="Times New Roman"/>
        </w:rPr>
      </w:pPr>
      <w:r w:rsidRPr="00007F4F">
        <w:rPr>
          <w:rFonts w:ascii="宋体" w:hAnsi="宋体" w:cs="Times New Roman"/>
        </w:rPr>
        <w:t>徐胜昭.基于C_S模式的局域网络聊天软件系统的设计与实现[</w:t>
      </w:r>
      <w:r w:rsidR="00B04592" w:rsidRPr="00007F4F">
        <w:rPr>
          <w:rFonts w:ascii="宋体" w:hAnsi="宋体" w:cs="Times New Roman"/>
        </w:rPr>
        <w:t>D</w:t>
      </w:r>
      <w:r w:rsidRPr="00007F4F">
        <w:rPr>
          <w:rFonts w:ascii="宋体" w:hAnsi="宋体" w:cs="Times New Roman"/>
        </w:rPr>
        <w:t>].</w:t>
      </w:r>
      <w:r w:rsidR="00B04592" w:rsidRPr="00007F4F">
        <w:rPr>
          <w:rFonts w:ascii="宋体" w:hAnsi="宋体" w:cs="Times New Roman"/>
        </w:rPr>
        <w:t>电子科技大学,2012:23-40.</w:t>
      </w:r>
    </w:p>
    <w:p w14:paraId="7E04A05C" w14:textId="7B6B860C" w:rsidR="00B04592" w:rsidRPr="00007F4F" w:rsidRDefault="00B04592" w:rsidP="00007F4F">
      <w:pPr>
        <w:pStyle w:val="ac"/>
        <w:numPr>
          <w:ilvl w:val="0"/>
          <w:numId w:val="34"/>
        </w:numPr>
        <w:ind w:firstLineChars="0"/>
        <w:rPr>
          <w:rFonts w:ascii="宋体" w:hAnsi="宋体" w:cs="Times New Roman"/>
        </w:rPr>
      </w:pPr>
      <w:r w:rsidRPr="00007F4F">
        <w:rPr>
          <w:rFonts w:ascii="宋体" w:hAnsi="宋体" w:cs="Times New Roman"/>
        </w:rPr>
        <w:t>董敏.基于Linux的网络聊天系统的设计[J].</w:t>
      </w:r>
      <w:r w:rsidR="0092714E" w:rsidRPr="00007F4F">
        <w:rPr>
          <w:rFonts w:ascii="宋体" w:hAnsi="宋体" w:cs="Times New Roman"/>
        </w:rPr>
        <w:t>南京航空航天大学.2017</w:t>
      </w:r>
      <w:r w:rsidR="00E841A5" w:rsidRPr="00007F4F">
        <w:rPr>
          <w:rFonts w:ascii="宋体" w:hAnsi="宋体" w:cs="Times New Roman"/>
        </w:rPr>
        <w:t>.</w:t>
      </w:r>
    </w:p>
    <w:p w14:paraId="269791FB" w14:textId="42B781F1" w:rsidR="00B04592" w:rsidRPr="00007F4F" w:rsidRDefault="00B04592" w:rsidP="00007F4F">
      <w:pPr>
        <w:pStyle w:val="ac"/>
        <w:numPr>
          <w:ilvl w:val="0"/>
          <w:numId w:val="34"/>
        </w:numPr>
        <w:ind w:firstLineChars="0"/>
        <w:rPr>
          <w:rFonts w:ascii="宋体" w:hAnsi="宋体" w:cs="Times New Roman"/>
        </w:rPr>
      </w:pPr>
      <w:r w:rsidRPr="00007F4F">
        <w:rPr>
          <w:rFonts w:ascii="宋体" w:hAnsi="宋体" w:cs="Times New Roman"/>
        </w:rPr>
        <w:t>邓亚君.基于Python的网络聊天室设计[J].西华大学,2018:1-4.</w:t>
      </w:r>
    </w:p>
    <w:p w14:paraId="5B877C32" w14:textId="77777777" w:rsidR="00007F4F" w:rsidRPr="006952C4" w:rsidRDefault="00007F4F" w:rsidP="006238DA">
      <w:pPr>
        <w:ind w:firstLineChars="350" w:firstLine="840"/>
      </w:pPr>
    </w:p>
    <w:p w14:paraId="6FC71C0E" w14:textId="77777777" w:rsidR="00007F4F" w:rsidRDefault="00007F4F" w:rsidP="00A940D6">
      <w:pPr>
        <w:ind w:firstLineChars="300" w:firstLine="720"/>
        <w:sectPr w:rsidR="00007F4F">
          <w:pgSz w:w="11906" w:h="16838"/>
          <w:pgMar w:top="1440" w:right="1800" w:bottom="1440" w:left="1800" w:header="851" w:footer="992" w:gutter="0"/>
          <w:cols w:space="425"/>
          <w:docGrid w:type="lines" w:linePitch="312"/>
        </w:sectPr>
      </w:pPr>
    </w:p>
    <w:p w14:paraId="448C34A7" w14:textId="77777777" w:rsidR="00007F4F" w:rsidRDefault="00007F4F" w:rsidP="00007F4F">
      <w:pPr>
        <w:pStyle w:val="1"/>
        <w:numPr>
          <w:ilvl w:val="0"/>
          <w:numId w:val="4"/>
        </w:numPr>
        <w:spacing w:before="156" w:after="156"/>
      </w:pPr>
      <w:bookmarkStart w:id="296" w:name="_Toc131520200"/>
      <w:bookmarkStart w:id="297" w:name="_Toc131520622"/>
      <w:bookmarkStart w:id="298" w:name="_Toc131521140"/>
      <w:bookmarkStart w:id="299" w:name="_Toc131521330"/>
      <w:bookmarkStart w:id="300" w:name="_Toc131522099"/>
      <w:r>
        <w:rPr>
          <w:rFonts w:hint="eastAsia"/>
        </w:rPr>
        <w:lastRenderedPageBreak/>
        <w:t>致谢</w:t>
      </w:r>
      <w:bookmarkEnd w:id="296"/>
      <w:bookmarkEnd w:id="297"/>
      <w:bookmarkEnd w:id="298"/>
      <w:bookmarkEnd w:id="299"/>
      <w:bookmarkEnd w:id="300"/>
    </w:p>
    <w:p w14:paraId="51CCD657" w14:textId="77777777" w:rsidR="00007F4F" w:rsidRPr="00B93269" w:rsidRDefault="00007F4F" w:rsidP="00007F4F">
      <w:pPr>
        <w:widowControl/>
        <w:ind w:firstLine="480"/>
        <w:rPr>
          <w:rFonts w:ascii="宋体" w:hAnsi="宋体" w:cs="宋体"/>
          <w:kern w:val="0"/>
          <w:szCs w:val="21"/>
        </w:rPr>
      </w:pPr>
      <w:r w:rsidRPr="00B93269">
        <w:rPr>
          <w:rFonts w:cs="宋体" w:hint="eastAsia"/>
          <w:kern w:val="0"/>
        </w:rPr>
        <w:t>四年的学习生活即将结束，回首往事，难以忘怀在这四年的学习和生活中给予我关怀</w:t>
      </w:r>
      <w:smartTag w:uri="urn:schemas-microsoft-com:office:smarttags" w:element="PersonName">
        <w:smartTagPr>
          <w:attr w:name="ProductID" w:val="和支持的"/>
        </w:smartTagPr>
        <w:r w:rsidRPr="00B93269">
          <w:rPr>
            <w:rFonts w:cs="宋体" w:hint="eastAsia"/>
            <w:kern w:val="0"/>
          </w:rPr>
          <w:t>和支持的</w:t>
        </w:r>
      </w:smartTag>
      <w:r w:rsidRPr="00B93269">
        <w:rPr>
          <w:rFonts w:cs="宋体" w:hint="eastAsia"/>
          <w:kern w:val="0"/>
        </w:rPr>
        <w:t>老师和同学们。</w:t>
      </w:r>
    </w:p>
    <w:p w14:paraId="3A47A21F" w14:textId="4B54F197" w:rsidR="00007F4F" w:rsidRDefault="00007F4F" w:rsidP="00007F4F">
      <w:pPr>
        <w:ind w:firstLine="480"/>
      </w:pPr>
      <w:r w:rsidRPr="00B93269">
        <w:rPr>
          <w:rFonts w:ascii="宋体" w:hAnsi="宋体" w:cs="黑体" w:hint="eastAsia"/>
          <w:kern w:val="0"/>
          <w:szCs w:val="21"/>
        </w:rPr>
        <w:t>我能够顺利地完成本科阶段的学习，首先要感谢</w:t>
      </w:r>
      <w:r>
        <w:rPr>
          <w:rFonts w:ascii="宋体" w:hAnsi="宋体" w:cs="黑体" w:hint="eastAsia"/>
          <w:kern w:val="0"/>
          <w:szCs w:val="21"/>
        </w:rPr>
        <w:t>所有任课老师、指导老师、热心相助的同学</w:t>
      </w:r>
      <w:r w:rsidR="000935F0">
        <w:rPr>
          <w:rFonts w:ascii="宋体" w:hAnsi="宋体" w:cs="黑体" w:hint="eastAsia"/>
          <w:kern w:val="0"/>
          <w:szCs w:val="21"/>
        </w:rPr>
        <w:t>、</w:t>
      </w:r>
      <w:r>
        <w:rPr>
          <w:rFonts w:ascii="宋体" w:hAnsi="宋体" w:cs="黑体" w:hint="eastAsia"/>
          <w:kern w:val="0"/>
          <w:szCs w:val="21"/>
        </w:rPr>
        <w:t>康概解疑的前辈与</w:t>
      </w:r>
      <w:r w:rsidR="000935F0">
        <w:rPr>
          <w:rFonts w:ascii="宋体" w:hAnsi="宋体" w:cs="黑体" w:hint="eastAsia"/>
          <w:kern w:val="0"/>
          <w:szCs w:val="21"/>
        </w:rPr>
        <w:t>相互帮衬的</w:t>
      </w:r>
      <w:r>
        <w:rPr>
          <w:rFonts w:ascii="宋体" w:hAnsi="宋体" w:cs="黑体" w:hint="eastAsia"/>
          <w:kern w:val="0"/>
          <w:szCs w:val="21"/>
        </w:rPr>
        <w:t>同事，</w:t>
      </w:r>
      <w:r>
        <w:rPr>
          <w:rFonts w:hint="eastAsia"/>
        </w:rPr>
        <w:t>感谢他们的乐于助人、无私奉献的精神。</w:t>
      </w:r>
    </w:p>
    <w:p w14:paraId="692342EB" w14:textId="77777777" w:rsidR="00007F4F" w:rsidRDefault="00007F4F" w:rsidP="00007F4F">
      <w:pPr>
        <w:ind w:firstLine="480"/>
      </w:pPr>
      <w:r>
        <w:rPr>
          <w:rFonts w:hint="eastAsia"/>
        </w:rPr>
        <w:t>在开始编写论文时遇到了很多的困难，而对于如何解决这些困难我却一无所知，辛亏得到了指导老师的悉心教导与专业课程的任课老师耐心付出才最终写下这一份论文。在一次次的遇到困难与解决困难的过程中我学到了很多，对于从无到有的知识累计与逐步获得成就感的学习过程感到非常高兴。</w:t>
      </w:r>
    </w:p>
    <w:p w14:paraId="08CB3267" w14:textId="1DCBF829" w:rsidR="00007F4F" w:rsidRDefault="00007F4F" w:rsidP="00007F4F">
      <w:pPr>
        <w:ind w:firstLine="480"/>
      </w:pPr>
      <w:r>
        <w:rPr>
          <w:rFonts w:hint="eastAsia"/>
        </w:rPr>
        <w:t>在撰写论文的时间里，正好</w:t>
      </w:r>
      <w:r w:rsidR="000935F0">
        <w:rPr>
          <w:rFonts w:hint="eastAsia"/>
        </w:rPr>
        <w:t>也</w:t>
      </w:r>
      <w:r>
        <w:rPr>
          <w:rFonts w:hint="eastAsia"/>
        </w:rPr>
        <w:t>是实习</w:t>
      </w:r>
      <w:r w:rsidR="000935F0">
        <w:rPr>
          <w:rFonts w:hint="eastAsia"/>
        </w:rPr>
        <w:t>期间</w:t>
      </w:r>
      <w:r>
        <w:rPr>
          <w:rFonts w:hint="eastAsia"/>
        </w:rPr>
        <w:t>，在实习时认识到了很多前辈与同事</w:t>
      </w:r>
      <w:r w:rsidR="004E100C">
        <w:rPr>
          <w:rFonts w:hint="eastAsia"/>
        </w:rPr>
        <w:t>。</w:t>
      </w:r>
      <w:r>
        <w:rPr>
          <w:rFonts w:hint="eastAsia"/>
        </w:rPr>
        <w:t>在专业知识的实际运用时，常常遇到不懂的地方，当遇到疑惑时向前辈请教都得到了他们慷慨的解答与帮助。他们的帮助让我认识到实际运用与理论的差距，而这些知识与经验最终都帮助我完成了毕设的课题，也帮助我对人生</w:t>
      </w:r>
      <w:r w:rsidR="004E100C">
        <w:rPr>
          <w:rFonts w:hint="eastAsia"/>
        </w:rPr>
        <w:t>这一重大</w:t>
      </w:r>
      <w:r>
        <w:rPr>
          <w:rFonts w:hint="eastAsia"/>
        </w:rPr>
        <w:t>课题做了进一步解答，在此非常感谢他们的热心帮助。</w:t>
      </w:r>
    </w:p>
    <w:p w14:paraId="3AF78566" w14:textId="77777777" w:rsidR="00191D0A" w:rsidRPr="002D0137" w:rsidRDefault="00191D0A" w:rsidP="002D0137">
      <w:pPr>
        <w:ind w:firstLine="480"/>
      </w:pPr>
    </w:p>
    <w:sectPr w:rsidR="00191D0A" w:rsidRPr="002D0137">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6329A1E" w14:textId="77777777" w:rsidR="00FD2BB0" w:rsidRDefault="00FD2BB0" w:rsidP="008504BC">
      <w:pPr>
        <w:ind w:firstLine="480"/>
      </w:pPr>
      <w:r>
        <w:separator/>
      </w:r>
    </w:p>
  </w:endnote>
  <w:endnote w:type="continuationSeparator" w:id="0">
    <w:p w14:paraId="6490F3B5" w14:textId="77777777" w:rsidR="00FD2BB0" w:rsidRDefault="00FD2BB0" w:rsidP="008504BC">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微软雅黑">
    <w:panose1 w:val="020B0503020204020204"/>
    <w:charset w:val="86"/>
    <w:family w:val="swiss"/>
    <w:pitch w:val="variable"/>
    <w:sig w:usb0="80000287" w:usb1="2ACF3C50" w:usb2="00000016" w:usb3="00000000" w:csb0="0004001F" w:csb1="00000000"/>
  </w:font>
  <w:font w:name="隶书">
    <w:panose1 w:val="02010509060101010101"/>
    <w:charset w:val="86"/>
    <w:family w:val="modern"/>
    <w:pitch w:val="fixed"/>
    <w:sig w:usb0="00000001" w:usb1="080E0000" w:usb2="00000010" w:usb3="00000000" w:csb0="00040000" w:csb1="00000000"/>
  </w:font>
  <w:font w:name="Calibri">
    <w:panose1 w:val="020F0502020204030204"/>
    <w:charset w:val="00"/>
    <w:family w:val="swiss"/>
    <w:pitch w:val="variable"/>
    <w:sig w:usb0="E0002EFF" w:usb1="C000247B" w:usb2="00000009" w:usb3="00000000" w:csb0="000001FF" w:csb1="00000000"/>
  </w:font>
  <w:font w:name="楷体_GB2312">
    <w:altName w:val="楷体"/>
    <w:charset w:val="86"/>
    <w:family w:val="modern"/>
    <w:pitch w:val="fixed"/>
    <w:sig w:usb0="00000001" w:usb1="080E0000" w:usb2="00000010" w:usb3="00000000" w:csb0="00040000"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59A25E" w14:textId="77777777" w:rsidR="008504BC" w:rsidRDefault="008504BC" w:rsidP="00822786">
    <w:pPr>
      <w:pStyle w:val="a7"/>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81816579"/>
      <w:docPartObj>
        <w:docPartGallery w:val="Page Numbers (Bottom of Page)"/>
        <w:docPartUnique/>
      </w:docPartObj>
    </w:sdtPr>
    <w:sdtContent>
      <w:p w14:paraId="77171CE0" w14:textId="779153A5" w:rsidR="00A66F5C" w:rsidRDefault="00A66F5C">
        <w:pPr>
          <w:pStyle w:val="a7"/>
          <w:ind w:firstLine="360"/>
          <w:jc w:val="center"/>
        </w:pPr>
        <w:r>
          <w:fldChar w:fldCharType="begin"/>
        </w:r>
        <w:r>
          <w:instrText>PAGE   \* MERGEFORMAT</w:instrText>
        </w:r>
        <w:r>
          <w:fldChar w:fldCharType="separate"/>
        </w:r>
        <w:r>
          <w:rPr>
            <w:lang w:val="zh-CN"/>
          </w:rPr>
          <w:t>2</w:t>
        </w:r>
        <w:r>
          <w:fldChar w:fldCharType="end"/>
        </w:r>
      </w:p>
    </w:sdtContent>
  </w:sdt>
  <w:p w14:paraId="767322FB" w14:textId="77777777" w:rsidR="008504BC" w:rsidRDefault="008504BC" w:rsidP="00822786">
    <w:pPr>
      <w:pStyle w:val="a7"/>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E5A502" w14:textId="77777777" w:rsidR="008504BC" w:rsidRDefault="008504BC" w:rsidP="00822786">
    <w:pPr>
      <w:pStyle w:val="a7"/>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64022278"/>
      <w:docPartObj>
        <w:docPartGallery w:val="Page Numbers (Bottom of Page)"/>
        <w:docPartUnique/>
      </w:docPartObj>
    </w:sdtPr>
    <w:sdtContent>
      <w:p w14:paraId="0E511E0C" w14:textId="77777777" w:rsidR="00A66F5C" w:rsidRDefault="00A66F5C">
        <w:pPr>
          <w:pStyle w:val="a7"/>
          <w:ind w:firstLine="360"/>
          <w:jc w:val="center"/>
        </w:pPr>
        <w:r>
          <w:fldChar w:fldCharType="begin"/>
        </w:r>
        <w:r>
          <w:instrText>PAGE   \* MERGEFORMAT</w:instrText>
        </w:r>
        <w:r>
          <w:fldChar w:fldCharType="separate"/>
        </w:r>
        <w:r>
          <w:rPr>
            <w:lang w:val="zh-CN"/>
          </w:rPr>
          <w:t>2</w:t>
        </w:r>
        <w:r>
          <w:fldChar w:fldCharType="end"/>
        </w:r>
      </w:p>
    </w:sdtContent>
  </w:sdt>
  <w:p w14:paraId="58FA68E8" w14:textId="77777777" w:rsidR="00A66F5C" w:rsidRDefault="00A66F5C" w:rsidP="00822786">
    <w:pPr>
      <w:pStyle w:val="a7"/>
      <w:ind w:firstLine="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C5CA9C" w14:textId="77777777" w:rsidR="008504BC" w:rsidRDefault="008504BC">
    <w:pPr>
      <w:pStyle w:val="a7"/>
      <w:ind w:firstLine="36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C97C7E" w14:textId="77777777" w:rsidR="008504BC" w:rsidRDefault="008504BC">
    <w:pPr>
      <w:pStyle w:val="a7"/>
      <w:ind w:firstLine="360"/>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11FD6C" w14:textId="77777777" w:rsidR="008504BC" w:rsidRDefault="008504BC">
    <w:pPr>
      <w:pStyle w:val="a7"/>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6D5EB1" w14:textId="77777777" w:rsidR="00FD2BB0" w:rsidRDefault="00FD2BB0" w:rsidP="008504BC">
      <w:pPr>
        <w:ind w:firstLine="480"/>
      </w:pPr>
      <w:r>
        <w:separator/>
      </w:r>
    </w:p>
  </w:footnote>
  <w:footnote w:type="continuationSeparator" w:id="0">
    <w:p w14:paraId="573BA366" w14:textId="77777777" w:rsidR="00FD2BB0" w:rsidRDefault="00FD2BB0" w:rsidP="008504BC">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5596B9" w14:textId="77777777" w:rsidR="008504BC" w:rsidRDefault="008504BC" w:rsidP="00822786">
    <w:pPr>
      <w:pStyle w:val="a5"/>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7949A7" w14:textId="41DCE729" w:rsidR="00007F4F" w:rsidRPr="005F0796" w:rsidRDefault="005F0796" w:rsidP="005F0796">
    <w:pPr>
      <w:pStyle w:val="a5"/>
      <w:ind w:firstLine="360"/>
    </w:pPr>
    <w:r>
      <w:rPr>
        <w:rFonts w:hint="eastAsia"/>
      </w:rPr>
      <w:t>广西民族师范学院</w:t>
    </w:r>
    <w:r w:rsidRPr="007E43E7">
      <w:rPr>
        <w:rFonts w:hint="eastAsia"/>
      </w:rPr>
      <w:t>本科生毕业论文</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C87FAE" w14:textId="77777777" w:rsidR="008504BC" w:rsidRDefault="008504BC" w:rsidP="00822786">
    <w:pPr>
      <w:pStyle w:val="a5"/>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E94471" w14:textId="77777777" w:rsidR="005F0796" w:rsidRPr="00007F4F" w:rsidRDefault="005F0796" w:rsidP="00007F4F">
    <w:pPr>
      <w:pBdr>
        <w:bottom w:val="single" w:sz="4" w:space="1" w:color="auto"/>
      </w:pBdr>
      <w:ind w:firstLine="360"/>
      <w:jc w:val="center"/>
      <w:rPr>
        <w:sz w:val="18"/>
        <w:szCs w:val="18"/>
      </w:rPr>
    </w:pPr>
    <w:r w:rsidRPr="00007F4F">
      <w:rPr>
        <w:rFonts w:hint="eastAsia"/>
        <w:sz w:val="18"/>
        <w:szCs w:val="18"/>
      </w:rPr>
      <w:t>黄全瑞</w:t>
    </w:r>
    <w:r w:rsidRPr="00007F4F">
      <w:rPr>
        <w:rFonts w:hint="eastAsia"/>
        <w:sz w:val="18"/>
        <w:szCs w:val="18"/>
      </w:rPr>
      <w:t xml:space="preserve"> </w:t>
    </w:r>
    <w:r w:rsidRPr="00007F4F">
      <w:rPr>
        <w:sz w:val="18"/>
        <w:szCs w:val="18"/>
      </w:rPr>
      <w:t xml:space="preserve"> </w:t>
    </w:r>
    <w:r w:rsidRPr="00007F4F">
      <w:rPr>
        <w:sz w:val="18"/>
        <w:szCs w:val="18"/>
      </w:rPr>
      <w:t>基于</w:t>
    </w:r>
    <w:r w:rsidRPr="00007F4F">
      <w:rPr>
        <w:sz w:val="18"/>
        <w:szCs w:val="18"/>
      </w:rPr>
      <w:t>QT</w:t>
    </w:r>
    <w:r w:rsidRPr="00007F4F">
      <w:rPr>
        <w:sz w:val="18"/>
        <w:szCs w:val="18"/>
      </w:rPr>
      <w:t>的广域网通讯软件开发</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B01F22" w14:textId="77777777" w:rsidR="008504BC" w:rsidRDefault="008504BC">
    <w:pPr>
      <w:pStyle w:val="a5"/>
      <w:ind w:firstLine="360"/>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6B4211" w14:textId="77777777" w:rsidR="008504BC" w:rsidRDefault="008504BC">
    <w:pPr>
      <w:pStyle w:val="a5"/>
      <w:ind w:firstLine="360"/>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F2D456" w14:textId="77777777" w:rsidR="008504BC" w:rsidRDefault="008504BC">
    <w:pPr>
      <w:pStyle w:val="a5"/>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4933A6"/>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 w15:restartNumberingAfterBreak="0">
    <w:nsid w:val="04107733"/>
    <w:multiLevelType w:val="multilevel"/>
    <w:tmpl w:val="383E1E1E"/>
    <w:lvl w:ilvl="0">
      <w:start w:val="1"/>
      <w:numFmt w:val="decimal"/>
      <w:lvlText w:val="第 %1 章"/>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 w15:restartNumberingAfterBreak="0">
    <w:nsid w:val="074109EC"/>
    <w:multiLevelType w:val="multilevel"/>
    <w:tmpl w:val="0544576E"/>
    <w:lvl w:ilvl="0">
      <w:start w:val="1"/>
      <w:numFmt w:val="decimal"/>
      <w:lvlText w:val="%1"/>
      <w:lvlJc w:val="left"/>
      <w:pPr>
        <w:ind w:left="0" w:firstLine="0"/>
      </w:pPr>
      <w:rPr>
        <w:rFonts w:hint="eastAsia"/>
      </w:rPr>
    </w:lvl>
    <w:lvl w:ilvl="1">
      <w:start w:val="1"/>
      <w:numFmt w:val="decimal"/>
      <w:lvlText w:val="%1.%2"/>
      <w:lvlJc w:val="left"/>
      <w:pPr>
        <w:ind w:left="284" w:firstLine="141"/>
      </w:pPr>
      <w:rPr>
        <w:rFonts w:hint="eastAsia"/>
      </w:rPr>
    </w:lvl>
    <w:lvl w:ilvl="2">
      <w:start w:val="1"/>
      <w:numFmt w:val="decimal"/>
      <w:lvlText w:val="%3."/>
      <w:lvlJc w:val="left"/>
      <w:pPr>
        <w:ind w:left="1271" w:hanging="420"/>
      </w:p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 w15:restartNumberingAfterBreak="0">
    <w:nsid w:val="16E75B93"/>
    <w:multiLevelType w:val="hybridMultilevel"/>
    <w:tmpl w:val="BCCA172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1E444F05"/>
    <w:multiLevelType w:val="hybridMultilevel"/>
    <w:tmpl w:val="7D0A5BA4"/>
    <w:lvl w:ilvl="0" w:tplc="0409000F">
      <w:start w:val="1"/>
      <w:numFmt w:val="decimal"/>
      <w:lvlText w:val="%1."/>
      <w:lvlJc w:val="left"/>
      <w:pPr>
        <w:ind w:left="840" w:hanging="420"/>
      </w:pPr>
      <w:rPr>
        <w:rFonts w:hint="eastAsia"/>
      </w:rPr>
    </w:lvl>
    <w:lvl w:ilvl="1" w:tplc="FFFFFFFF" w:tentative="1">
      <w:start w:val="1"/>
      <w:numFmt w:val="lowerLetter"/>
      <w:lvlText w:val="%2)"/>
      <w:lvlJc w:val="left"/>
      <w:pPr>
        <w:ind w:left="1260" w:hanging="420"/>
      </w:pPr>
    </w:lvl>
    <w:lvl w:ilvl="2" w:tplc="FFFFFFFF" w:tentative="1">
      <w:start w:val="1"/>
      <w:numFmt w:val="lowerRoman"/>
      <w:lvlText w:val="%3."/>
      <w:lvlJc w:val="right"/>
      <w:pPr>
        <w:ind w:left="1680" w:hanging="420"/>
      </w:pPr>
    </w:lvl>
    <w:lvl w:ilvl="3" w:tplc="FFFFFFFF" w:tentative="1">
      <w:start w:val="1"/>
      <w:numFmt w:val="decimal"/>
      <w:lvlText w:val="%4."/>
      <w:lvlJc w:val="left"/>
      <w:pPr>
        <w:ind w:left="2100" w:hanging="420"/>
      </w:pPr>
    </w:lvl>
    <w:lvl w:ilvl="4" w:tplc="FFFFFFFF" w:tentative="1">
      <w:start w:val="1"/>
      <w:numFmt w:val="lowerLetter"/>
      <w:lvlText w:val="%5)"/>
      <w:lvlJc w:val="left"/>
      <w:pPr>
        <w:ind w:left="2520" w:hanging="420"/>
      </w:pPr>
    </w:lvl>
    <w:lvl w:ilvl="5" w:tplc="FFFFFFFF" w:tentative="1">
      <w:start w:val="1"/>
      <w:numFmt w:val="lowerRoman"/>
      <w:lvlText w:val="%6."/>
      <w:lvlJc w:val="right"/>
      <w:pPr>
        <w:ind w:left="2940" w:hanging="420"/>
      </w:pPr>
    </w:lvl>
    <w:lvl w:ilvl="6" w:tplc="FFFFFFFF" w:tentative="1">
      <w:start w:val="1"/>
      <w:numFmt w:val="decimal"/>
      <w:lvlText w:val="%7."/>
      <w:lvlJc w:val="left"/>
      <w:pPr>
        <w:ind w:left="3360" w:hanging="420"/>
      </w:pPr>
    </w:lvl>
    <w:lvl w:ilvl="7" w:tplc="FFFFFFFF" w:tentative="1">
      <w:start w:val="1"/>
      <w:numFmt w:val="lowerLetter"/>
      <w:lvlText w:val="%8)"/>
      <w:lvlJc w:val="left"/>
      <w:pPr>
        <w:ind w:left="3780" w:hanging="420"/>
      </w:pPr>
    </w:lvl>
    <w:lvl w:ilvl="8" w:tplc="FFFFFFFF" w:tentative="1">
      <w:start w:val="1"/>
      <w:numFmt w:val="lowerRoman"/>
      <w:lvlText w:val="%9."/>
      <w:lvlJc w:val="right"/>
      <w:pPr>
        <w:ind w:left="4200" w:hanging="420"/>
      </w:pPr>
    </w:lvl>
  </w:abstractNum>
  <w:abstractNum w:abstractNumId="5" w15:restartNumberingAfterBreak="0">
    <w:nsid w:val="27162D54"/>
    <w:multiLevelType w:val="multilevel"/>
    <w:tmpl w:val="5E2ACF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F5F10A9"/>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7" w15:restartNumberingAfterBreak="0">
    <w:nsid w:val="31025555"/>
    <w:multiLevelType w:val="multilevel"/>
    <w:tmpl w:val="E0B8B524"/>
    <w:lvl w:ilvl="0">
      <w:start w:val="1"/>
      <w:numFmt w:val="decimal"/>
      <w:pStyle w:val="1"/>
      <w:lvlText w:val="%1"/>
      <w:lvlJc w:val="left"/>
      <w:pPr>
        <w:ind w:left="0" w:firstLine="57"/>
      </w:pPr>
      <w:rPr>
        <w:rFonts w:hint="eastAsia"/>
      </w:rPr>
    </w:lvl>
    <w:lvl w:ilvl="1">
      <w:start w:val="1"/>
      <w:numFmt w:val="decimal"/>
      <w:pStyle w:val="2"/>
      <w:lvlText w:val="%1.%2"/>
      <w:lvlJc w:val="left"/>
      <w:pPr>
        <w:ind w:left="0" w:firstLine="0"/>
      </w:pPr>
      <w:rPr>
        <w:rFonts w:hint="eastAsia"/>
      </w:rPr>
    </w:lvl>
    <w:lvl w:ilvl="2">
      <w:start w:val="1"/>
      <w:numFmt w:val="decimal"/>
      <w:pStyle w:val="3"/>
      <w:lvlText w:val="%1.%2.%3"/>
      <w:lvlJc w:val="left"/>
      <w:pPr>
        <w:ind w:left="284" w:hanging="284"/>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8" w15:restartNumberingAfterBreak="0">
    <w:nsid w:val="35D03990"/>
    <w:multiLevelType w:val="multilevel"/>
    <w:tmpl w:val="17D833A0"/>
    <w:lvl w:ilvl="0">
      <w:start w:val="1"/>
      <w:numFmt w:val="decimal"/>
      <w:lvlText w:val="%1"/>
      <w:lvlJc w:val="left"/>
      <w:pPr>
        <w:ind w:left="425" w:hanging="425"/>
      </w:pPr>
      <w:rPr>
        <w:rFonts w:hint="eastAsia"/>
      </w:rPr>
    </w:lvl>
    <w:lvl w:ilvl="1">
      <w:start w:val="1"/>
      <w:numFmt w:val="decimal"/>
      <w:lvlText w:val="2.%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9" w15:restartNumberingAfterBreak="0">
    <w:nsid w:val="37C37415"/>
    <w:multiLevelType w:val="multilevel"/>
    <w:tmpl w:val="C7162542"/>
    <w:lvl w:ilvl="0">
      <w:start w:val="1"/>
      <w:numFmt w:val="decimal"/>
      <w:lvlText w:val="%1"/>
      <w:lvlJc w:val="left"/>
      <w:pPr>
        <w:ind w:left="0" w:firstLine="57"/>
      </w:pPr>
      <w:rPr>
        <w:rFonts w:hint="eastAsia"/>
      </w:rPr>
    </w:lvl>
    <w:lvl w:ilvl="1">
      <w:start w:val="1"/>
      <w:numFmt w:val="decimal"/>
      <w:lvlText w:val="[%2] "/>
      <w:lvlJc w:val="left"/>
      <w:pPr>
        <w:ind w:left="420" w:hanging="420"/>
      </w:pPr>
      <w:rPr>
        <w:rFonts w:hint="eastAsia"/>
      </w:rPr>
    </w:lvl>
    <w:lvl w:ilvl="2">
      <w:start w:val="1"/>
      <w:numFmt w:val="decimal"/>
      <w:lvlText w:val="%1.%2.%3"/>
      <w:lvlJc w:val="left"/>
      <w:pPr>
        <w:ind w:left="284" w:hanging="284"/>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0" w15:restartNumberingAfterBreak="0">
    <w:nsid w:val="384C6818"/>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1" w15:restartNumberingAfterBreak="0">
    <w:nsid w:val="3B9F70D6"/>
    <w:multiLevelType w:val="hybridMultilevel"/>
    <w:tmpl w:val="DD7EE51A"/>
    <w:lvl w:ilvl="0" w:tplc="0409000F">
      <w:start w:val="1"/>
      <w:numFmt w:val="decimal"/>
      <w:lvlText w:val="%1."/>
      <w:lvlJc w:val="left"/>
      <w:pPr>
        <w:ind w:left="840" w:hanging="420"/>
      </w:pPr>
      <w:rPr>
        <w:rFonts w:hint="eastAsia"/>
      </w:rPr>
    </w:lvl>
    <w:lvl w:ilvl="1" w:tplc="FFFFFFFF" w:tentative="1">
      <w:start w:val="1"/>
      <w:numFmt w:val="lowerLetter"/>
      <w:lvlText w:val="%2)"/>
      <w:lvlJc w:val="left"/>
      <w:pPr>
        <w:ind w:left="1260" w:hanging="420"/>
      </w:pPr>
    </w:lvl>
    <w:lvl w:ilvl="2" w:tplc="FFFFFFFF" w:tentative="1">
      <w:start w:val="1"/>
      <w:numFmt w:val="lowerRoman"/>
      <w:lvlText w:val="%3."/>
      <w:lvlJc w:val="right"/>
      <w:pPr>
        <w:ind w:left="1680" w:hanging="420"/>
      </w:pPr>
    </w:lvl>
    <w:lvl w:ilvl="3" w:tplc="FFFFFFFF" w:tentative="1">
      <w:start w:val="1"/>
      <w:numFmt w:val="decimal"/>
      <w:lvlText w:val="%4."/>
      <w:lvlJc w:val="left"/>
      <w:pPr>
        <w:ind w:left="2100" w:hanging="420"/>
      </w:pPr>
    </w:lvl>
    <w:lvl w:ilvl="4" w:tplc="FFFFFFFF" w:tentative="1">
      <w:start w:val="1"/>
      <w:numFmt w:val="lowerLetter"/>
      <w:lvlText w:val="%5)"/>
      <w:lvlJc w:val="left"/>
      <w:pPr>
        <w:ind w:left="2520" w:hanging="420"/>
      </w:pPr>
    </w:lvl>
    <w:lvl w:ilvl="5" w:tplc="FFFFFFFF" w:tentative="1">
      <w:start w:val="1"/>
      <w:numFmt w:val="lowerRoman"/>
      <w:lvlText w:val="%6."/>
      <w:lvlJc w:val="right"/>
      <w:pPr>
        <w:ind w:left="2940" w:hanging="420"/>
      </w:pPr>
    </w:lvl>
    <w:lvl w:ilvl="6" w:tplc="FFFFFFFF" w:tentative="1">
      <w:start w:val="1"/>
      <w:numFmt w:val="decimal"/>
      <w:lvlText w:val="%7."/>
      <w:lvlJc w:val="left"/>
      <w:pPr>
        <w:ind w:left="3360" w:hanging="420"/>
      </w:pPr>
    </w:lvl>
    <w:lvl w:ilvl="7" w:tplc="FFFFFFFF" w:tentative="1">
      <w:start w:val="1"/>
      <w:numFmt w:val="lowerLetter"/>
      <w:lvlText w:val="%8)"/>
      <w:lvlJc w:val="left"/>
      <w:pPr>
        <w:ind w:left="3780" w:hanging="420"/>
      </w:pPr>
    </w:lvl>
    <w:lvl w:ilvl="8" w:tplc="FFFFFFFF" w:tentative="1">
      <w:start w:val="1"/>
      <w:numFmt w:val="lowerRoman"/>
      <w:lvlText w:val="%9."/>
      <w:lvlJc w:val="right"/>
      <w:pPr>
        <w:ind w:left="4200" w:hanging="420"/>
      </w:pPr>
    </w:lvl>
  </w:abstractNum>
  <w:abstractNum w:abstractNumId="12" w15:restartNumberingAfterBreak="0">
    <w:nsid w:val="40276554"/>
    <w:multiLevelType w:val="hybridMultilevel"/>
    <w:tmpl w:val="6F94D964"/>
    <w:lvl w:ilvl="0" w:tplc="0409000F">
      <w:start w:val="1"/>
      <w:numFmt w:val="decimal"/>
      <w:lvlText w:val="%1."/>
      <w:lvlJc w:val="left"/>
      <w:pPr>
        <w:ind w:left="840" w:hanging="420"/>
      </w:pPr>
      <w:rPr>
        <w:rFonts w:hint="eastAsia"/>
      </w:rPr>
    </w:lvl>
    <w:lvl w:ilvl="1" w:tplc="FFFFFFFF" w:tentative="1">
      <w:start w:val="1"/>
      <w:numFmt w:val="lowerLetter"/>
      <w:lvlText w:val="%2)"/>
      <w:lvlJc w:val="left"/>
      <w:pPr>
        <w:ind w:left="1260" w:hanging="420"/>
      </w:pPr>
    </w:lvl>
    <w:lvl w:ilvl="2" w:tplc="FFFFFFFF" w:tentative="1">
      <w:start w:val="1"/>
      <w:numFmt w:val="lowerRoman"/>
      <w:lvlText w:val="%3."/>
      <w:lvlJc w:val="right"/>
      <w:pPr>
        <w:ind w:left="1680" w:hanging="420"/>
      </w:pPr>
    </w:lvl>
    <w:lvl w:ilvl="3" w:tplc="FFFFFFFF" w:tentative="1">
      <w:start w:val="1"/>
      <w:numFmt w:val="decimal"/>
      <w:lvlText w:val="%4."/>
      <w:lvlJc w:val="left"/>
      <w:pPr>
        <w:ind w:left="2100" w:hanging="420"/>
      </w:pPr>
    </w:lvl>
    <w:lvl w:ilvl="4" w:tplc="FFFFFFFF" w:tentative="1">
      <w:start w:val="1"/>
      <w:numFmt w:val="lowerLetter"/>
      <w:lvlText w:val="%5)"/>
      <w:lvlJc w:val="left"/>
      <w:pPr>
        <w:ind w:left="2520" w:hanging="420"/>
      </w:pPr>
    </w:lvl>
    <w:lvl w:ilvl="5" w:tplc="FFFFFFFF" w:tentative="1">
      <w:start w:val="1"/>
      <w:numFmt w:val="lowerRoman"/>
      <w:lvlText w:val="%6."/>
      <w:lvlJc w:val="right"/>
      <w:pPr>
        <w:ind w:left="2940" w:hanging="420"/>
      </w:pPr>
    </w:lvl>
    <w:lvl w:ilvl="6" w:tplc="FFFFFFFF" w:tentative="1">
      <w:start w:val="1"/>
      <w:numFmt w:val="decimal"/>
      <w:lvlText w:val="%7."/>
      <w:lvlJc w:val="left"/>
      <w:pPr>
        <w:ind w:left="3360" w:hanging="420"/>
      </w:pPr>
    </w:lvl>
    <w:lvl w:ilvl="7" w:tplc="FFFFFFFF" w:tentative="1">
      <w:start w:val="1"/>
      <w:numFmt w:val="lowerLetter"/>
      <w:lvlText w:val="%8)"/>
      <w:lvlJc w:val="left"/>
      <w:pPr>
        <w:ind w:left="3780" w:hanging="420"/>
      </w:pPr>
    </w:lvl>
    <w:lvl w:ilvl="8" w:tplc="FFFFFFFF" w:tentative="1">
      <w:start w:val="1"/>
      <w:numFmt w:val="lowerRoman"/>
      <w:lvlText w:val="%9."/>
      <w:lvlJc w:val="right"/>
      <w:pPr>
        <w:ind w:left="4200" w:hanging="420"/>
      </w:pPr>
    </w:lvl>
  </w:abstractNum>
  <w:abstractNum w:abstractNumId="13" w15:restartNumberingAfterBreak="0">
    <w:nsid w:val="40E1462C"/>
    <w:multiLevelType w:val="hybridMultilevel"/>
    <w:tmpl w:val="15B03E78"/>
    <w:lvl w:ilvl="0" w:tplc="C7801B3A">
      <w:start w:val="1"/>
      <w:numFmt w:val="decimal"/>
      <w:lvlText w:val="第 %1 章"/>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 w15:restartNumberingAfterBreak="0">
    <w:nsid w:val="4FDC683B"/>
    <w:multiLevelType w:val="multilevel"/>
    <w:tmpl w:val="9FDE81E4"/>
    <w:lvl w:ilvl="0">
      <w:start w:val="1"/>
      <w:numFmt w:val="decimal"/>
      <w:lvlText w:val="%1"/>
      <w:lvlJc w:val="left"/>
      <w:pPr>
        <w:ind w:left="0" w:firstLine="0"/>
      </w:pPr>
      <w:rPr>
        <w:rFonts w:hint="eastAsia"/>
      </w:rPr>
    </w:lvl>
    <w:lvl w:ilvl="1">
      <w:start w:val="1"/>
      <w:numFmt w:val="decimal"/>
      <w:lvlText w:val="%1.%2"/>
      <w:lvlJc w:val="left"/>
      <w:pPr>
        <w:ind w:left="284" w:firstLine="141"/>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5" w15:restartNumberingAfterBreak="0">
    <w:nsid w:val="50355089"/>
    <w:multiLevelType w:val="hybridMultilevel"/>
    <w:tmpl w:val="D940F704"/>
    <w:lvl w:ilvl="0" w:tplc="131EA97C">
      <w:start w:val="1"/>
      <w:numFmt w:val="decimal"/>
      <w:lvlText w:val="[%1] "/>
      <w:lvlJc w:val="left"/>
      <w:pPr>
        <w:ind w:left="420" w:hanging="420"/>
      </w:pPr>
      <w:rPr>
        <w:rFonts w:hint="eastAsia"/>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511F65DF"/>
    <w:multiLevelType w:val="hybridMultilevel"/>
    <w:tmpl w:val="F5D45BEE"/>
    <w:lvl w:ilvl="0" w:tplc="131EA97C">
      <w:start w:val="1"/>
      <w:numFmt w:val="decimal"/>
      <w:lvlText w:val="[%1] "/>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15:restartNumberingAfterBreak="0">
    <w:nsid w:val="608B7292"/>
    <w:multiLevelType w:val="hybridMultilevel"/>
    <w:tmpl w:val="1A5244D2"/>
    <w:lvl w:ilvl="0" w:tplc="131EA97C">
      <w:start w:val="1"/>
      <w:numFmt w:val="decimal"/>
      <w:lvlText w:val="[%1] "/>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 w15:restartNumberingAfterBreak="0">
    <w:nsid w:val="61DD334C"/>
    <w:multiLevelType w:val="hybridMultilevel"/>
    <w:tmpl w:val="3ED28694"/>
    <w:lvl w:ilvl="0" w:tplc="131EA97C">
      <w:start w:val="1"/>
      <w:numFmt w:val="decimal"/>
      <w:lvlText w:val="[%1] "/>
      <w:lvlJc w:val="left"/>
      <w:pPr>
        <w:ind w:left="420" w:hanging="420"/>
      </w:pPr>
      <w:rPr>
        <w:rFonts w:hint="eastAsia"/>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64C22804"/>
    <w:multiLevelType w:val="hybridMultilevel"/>
    <w:tmpl w:val="A162DD44"/>
    <w:lvl w:ilvl="0" w:tplc="131EA97C">
      <w:start w:val="1"/>
      <w:numFmt w:val="decimal"/>
      <w:lvlText w:val="[%1] "/>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659C6758"/>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1" w15:restartNumberingAfterBreak="0">
    <w:nsid w:val="67BE2008"/>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2" w15:restartNumberingAfterBreak="0">
    <w:nsid w:val="686B1E8F"/>
    <w:multiLevelType w:val="hybridMultilevel"/>
    <w:tmpl w:val="03BC87B8"/>
    <w:lvl w:ilvl="0" w:tplc="131EA97C">
      <w:start w:val="1"/>
      <w:numFmt w:val="decimal"/>
      <w:lvlText w:val="[%1] "/>
      <w:lvlJc w:val="left"/>
      <w:pPr>
        <w:ind w:left="420" w:hanging="420"/>
      </w:pPr>
      <w:rPr>
        <w:rFonts w:hint="eastAsia"/>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7B2D4A7D"/>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4" w15:restartNumberingAfterBreak="0">
    <w:nsid w:val="7D061EA3"/>
    <w:multiLevelType w:val="multilevel"/>
    <w:tmpl w:val="0BECAD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602687196">
    <w:abstractNumId w:val="24"/>
  </w:num>
  <w:num w:numId="2" w16cid:durableId="296884620">
    <w:abstractNumId w:val="13"/>
  </w:num>
  <w:num w:numId="3" w16cid:durableId="530343281">
    <w:abstractNumId w:val="11"/>
  </w:num>
  <w:num w:numId="4" w16cid:durableId="1574504796">
    <w:abstractNumId w:val="7"/>
  </w:num>
  <w:num w:numId="5" w16cid:durableId="451631646">
    <w:abstractNumId w:val="0"/>
  </w:num>
  <w:num w:numId="6" w16cid:durableId="443157213">
    <w:abstractNumId w:val="23"/>
  </w:num>
  <w:num w:numId="7" w16cid:durableId="69937113">
    <w:abstractNumId w:val="20"/>
  </w:num>
  <w:num w:numId="8" w16cid:durableId="1256747120">
    <w:abstractNumId w:val="8"/>
  </w:num>
  <w:num w:numId="9" w16cid:durableId="111096564">
    <w:abstractNumId w:val="21"/>
  </w:num>
  <w:num w:numId="10" w16cid:durableId="556281279">
    <w:abstractNumId w:val="12"/>
  </w:num>
  <w:num w:numId="11" w16cid:durableId="1236696744">
    <w:abstractNumId w:val="4"/>
  </w:num>
  <w:num w:numId="12" w16cid:durableId="900216356">
    <w:abstractNumId w:val="10"/>
  </w:num>
  <w:num w:numId="13" w16cid:durableId="1592884423">
    <w:abstractNumId w:val="6"/>
  </w:num>
  <w:num w:numId="14" w16cid:durableId="327247565">
    <w:abstractNumId w:val="1"/>
  </w:num>
  <w:num w:numId="15" w16cid:durableId="290283536">
    <w:abstractNumId w:val="3"/>
  </w:num>
  <w:num w:numId="16" w16cid:durableId="405762604">
    <w:abstractNumId w:val="14"/>
  </w:num>
  <w:num w:numId="17" w16cid:durableId="1480883758">
    <w:abstractNumId w:val="2"/>
  </w:num>
  <w:num w:numId="18" w16cid:durableId="1170295752">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683898367">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717583800">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339548675">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1815487101">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1253002691">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68695384">
    <w:abstractNumId w:val="7"/>
  </w:num>
  <w:num w:numId="25" w16cid:durableId="946619142">
    <w:abstractNumId w:val="7"/>
    <w:lvlOverride w:ilvl="0">
      <w:lvl w:ilvl="0">
        <w:start w:val="1"/>
        <w:numFmt w:val="decimal"/>
        <w:pStyle w:val="1"/>
        <w:lvlText w:val="%1"/>
        <w:lvlJc w:val="left"/>
        <w:pPr>
          <w:ind w:left="425" w:hanging="425"/>
        </w:pPr>
        <w:rPr>
          <w:rFonts w:hint="eastAsia"/>
        </w:rPr>
      </w:lvl>
    </w:lvlOverride>
    <w:lvlOverride w:ilvl="1">
      <w:lvl w:ilvl="1">
        <w:start w:val="1"/>
        <w:numFmt w:val="decimal"/>
        <w:pStyle w:val="2"/>
        <w:lvlText w:val="%1.%2"/>
        <w:lvlJc w:val="left"/>
        <w:pPr>
          <w:ind w:left="992" w:hanging="567"/>
        </w:pPr>
        <w:rPr>
          <w:rFonts w:hint="eastAsia"/>
        </w:rPr>
      </w:lvl>
    </w:lvlOverride>
    <w:lvlOverride w:ilvl="2">
      <w:lvl w:ilvl="2">
        <w:start w:val="1"/>
        <w:numFmt w:val="decimal"/>
        <w:pStyle w:val="3"/>
        <w:lvlText w:val="%1.%2.%3"/>
        <w:lvlJc w:val="left"/>
        <w:pPr>
          <w:ind w:left="567" w:firstLine="284"/>
        </w:pPr>
        <w:rPr>
          <w:rFonts w:hint="eastAsia"/>
        </w:rPr>
      </w:lvl>
    </w:lvlOverride>
    <w:lvlOverride w:ilvl="3">
      <w:lvl w:ilvl="3">
        <w:start w:val="1"/>
        <w:numFmt w:val="decimal"/>
        <w:lvlText w:val="%1.%2.%3.%4"/>
        <w:lvlJc w:val="left"/>
        <w:pPr>
          <w:ind w:left="1984" w:hanging="708"/>
        </w:pPr>
        <w:rPr>
          <w:rFonts w:hint="eastAsia"/>
        </w:rPr>
      </w:lvl>
    </w:lvlOverride>
    <w:lvlOverride w:ilvl="4">
      <w:lvl w:ilvl="4">
        <w:start w:val="1"/>
        <w:numFmt w:val="decimal"/>
        <w:lvlText w:val="%1.%2.%3.%4.%5"/>
        <w:lvlJc w:val="left"/>
        <w:pPr>
          <w:ind w:left="2551" w:hanging="850"/>
        </w:pPr>
        <w:rPr>
          <w:rFonts w:hint="eastAsia"/>
        </w:rPr>
      </w:lvl>
    </w:lvlOverride>
    <w:lvlOverride w:ilvl="5">
      <w:lvl w:ilvl="5">
        <w:start w:val="1"/>
        <w:numFmt w:val="decimal"/>
        <w:lvlText w:val="%1.%2.%3.%4.%5.%6"/>
        <w:lvlJc w:val="left"/>
        <w:pPr>
          <w:ind w:left="3260" w:hanging="1134"/>
        </w:pPr>
        <w:rPr>
          <w:rFonts w:hint="eastAsia"/>
        </w:rPr>
      </w:lvl>
    </w:lvlOverride>
    <w:lvlOverride w:ilvl="6">
      <w:lvl w:ilvl="6">
        <w:start w:val="1"/>
        <w:numFmt w:val="decimal"/>
        <w:lvlText w:val="%1.%2.%3.%4.%5.%6.%7"/>
        <w:lvlJc w:val="left"/>
        <w:pPr>
          <w:ind w:left="3827" w:hanging="1276"/>
        </w:pPr>
        <w:rPr>
          <w:rFonts w:hint="eastAsia"/>
        </w:rPr>
      </w:lvl>
    </w:lvlOverride>
    <w:lvlOverride w:ilvl="7">
      <w:lvl w:ilvl="7">
        <w:start w:val="1"/>
        <w:numFmt w:val="decimal"/>
        <w:lvlText w:val="%1.%2.%3.%4.%5.%6.%7.%8"/>
        <w:lvlJc w:val="left"/>
        <w:pPr>
          <w:ind w:left="4394" w:hanging="1418"/>
        </w:pPr>
        <w:rPr>
          <w:rFonts w:hint="eastAsia"/>
        </w:rPr>
      </w:lvl>
    </w:lvlOverride>
    <w:lvlOverride w:ilvl="8">
      <w:lvl w:ilvl="8">
        <w:start w:val="1"/>
        <w:numFmt w:val="decimal"/>
        <w:lvlText w:val="%1.%2.%3.%4.%5.%6.%7.%8.%9"/>
        <w:lvlJc w:val="left"/>
        <w:pPr>
          <w:ind w:left="5102" w:hanging="1700"/>
        </w:pPr>
        <w:rPr>
          <w:rFonts w:hint="eastAsia"/>
        </w:rPr>
      </w:lvl>
    </w:lvlOverride>
  </w:num>
  <w:num w:numId="26" w16cid:durableId="170918621">
    <w:abstractNumId w:val="5"/>
  </w:num>
  <w:num w:numId="27" w16cid:durableId="2001885752">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982273545">
    <w:abstractNumId w:val="18"/>
  </w:num>
  <w:num w:numId="29" w16cid:durableId="1304581254">
    <w:abstractNumId w:val="15"/>
  </w:num>
  <w:num w:numId="30" w16cid:durableId="641231054">
    <w:abstractNumId w:val="22"/>
  </w:num>
  <w:num w:numId="31" w16cid:durableId="1885363368">
    <w:abstractNumId w:val="16"/>
  </w:num>
  <w:num w:numId="32" w16cid:durableId="1949970243">
    <w:abstractNumId w:val="19"/>
  </w:num>
  <w:num w:numId="33" w16cid:durableId="732315520">
    <w:abstractNumId w:val="9"/>
  </w:num>
  <w:num w:numId="34" w16cid:durableId="1107045220">
    <w:abstractNumId w:val="1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rv734">
    <w15:presenceInfo w15:providerId="AD" w15:userId="S::rv734@cnzck.com::2048ef79-ac4f-451a-b3c8-7470931ea74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bordersDoNotSurroundHeader/>
  <w:bordersDoNotSurroundFooter/>
  <w:defaultTabStop w:val="420"/>
  <w:drawingGridHorizontalSpacing w:val="120"/>
  <w:drawingGridVerticalSpacing w:val="163"/>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F5FA8"/>
    <w:rsid w:val="00004628"/>
    <w:rsid w:val="00007F4F"/>
    <w:rsid w:val="00040286"/>
    <w:rsid w:val="00053B8B"/>
    <w:rsid w:val="0005625E"/>
    <w:rsid w:val="00060137"/>
    <w:rsid w:val="00084B7E"/>
    <w:rsid w:val="00085BEF"/>
    <w:rsid w:val="000871A3"/>
    <w:rsid w:val="000935F0"/>
    <w:rsid w:val="000C25E2"/>
    <w:rsid w:val="000E412B"/>
    <w:rsid w:val="000F32CB"/>
    <w:rsid w:val="001015B0"/>
    <w:rsid w:val="00113630"/>
    <w:rsid w:val="0014250E"/>
    <w:rsid w:val="00162C98"/>
    <w:rsid w:val="0017346E"/>
    <w:rsid w:val="00184D77"/>
    <w:rsid w:val="0018522C"/>
    <w:rsid w:val="00191D0A"/>
    <w:rsid w:val="00192CE4"/>
    <w:rsid w:val="001A32F5"/>
    <w:rsid w:val="001B4DAB"/>
    <w:rsid w:val="001B7387"/>
    <w:rsid w:val="001D65DB"/>
    <w:rsid w:val="001E18DD"/>
    <w:rsid w:val="001F2A09"/>
    <w:rsid w:val="00203A71"/>
    <w:rsid w:val="00222130"/>
    <w:rsid w:val="002361E4"/>
    <w:rsid w:val="002419B7"/>
    <w:rsid w:val="00276F64"/>
    <w:rsid w:val="00280B9C"/>
    <w:rsid w:val="002D0137"/>
    <w:rsid w:val="002D26E9"/>
    <w:rsid w:val="002D50DF"/>
    <w:rsid w:val="002E6BBC"/>
    <w:rsid w:val="002F3933"/>
    <w:rsid w:val="002F5EAB"/>
    <w:rsid w:val="002F5EAF"/>
    <w:rsid w:val="003031D7"/>
    <w:rsid w:val="00303896"/>
    <w:rsid w:val="003140B6"/>
    <w:rsid w:val="00317D11"/>
    <w:rsid w:val="00322947"/>
    <w:rsid w:val="003317D9"/>
    <w:rsid w:val="00334625"/>
    <w:rsid w:val="00335132"/>
    <w:rsid w:val="003610D1"/>
    <w:rsid w:val="003646A3"/>
    <w:rsid w:val="00365BF8"/>
    <w:rsid w:val="00366B4D"/>
    <w:rsid w:val="00370D88"/>
    <w:rsid w:val="00373BDC"/>
    <w:rsid w:val="003804BC"/>
    <w:rsid w:val="00393497"/>
    <w:rsid w:val="003A3D13"/>
    <w:rsid w:val="003D1197"/>
    <w:rsid w:val="003D4861"/>
    <w:rsid w:val="003E0790"/>
    <w:rsid w:val="003F14A4"/>
    <w:rsid w:val="003F7889"/>
    <w:rsid w:val="00421ED1"/>
    <w:rsid w:val="00421FEF"/>
    <w:rsid w:val="00441B48"/>
    <w:rsid w:val="00476512"/>
    <w:rsid w:val="004814A3"/>
    <w:rsid w:val="00485A65"/>
    <w:rsid w:val="00495DA2"/>
    <w:rsid w:val="004B008F"/>
    <w:rsid w:val="004B0561"/>
    <w:rsid w:val="004B098D"/>
    <w:rsid w:val="004C6EC1"/>
    <w:rsid w:val="004D672F"/>
    <w:rsid w:val="004E100C"/>
    <w:rsid w:val="004E273E"/>
    <w:rsid w:val="004E2929"/>
    <w:rsid w:val="00512EF0"/>
    <w:rsid w:val="00533B49"/>
    <w:rsid w:val="00550793"/>
    <w:rsid w:val="00552CF2"/>
    <w:rsid w:val="00557461"/>
    <w:rsid w:val="00567228"/>
    <w:rsid w:val="00571D10"/>
    <w:rsid w:val="005A37B9"/>
    <w:rsid w:val="005B32A6"/>
    <w:rsid w:val="005B4701"/>
    <w:rsid w:val="005C001F"/>
    <w:rsid w:val="005C4148"/>
    <w:rsid w:val="005D4184"/>
    <w:rsid w:val="005D6CDD"/>
    <w:rsid w:val="005E071E"/>
    <w:rsid w:val="005E0977"/>
    <w:rsid w:val="005E439E"/>
    <w:rsid w:val="005E6C32"/>
    <w:rsid w:val="005E798D"/>
    <w:rsid w:val="005F0796"/>
    <w:rsid w:val="005F7F9B"/>
    <w:rsid w:val="0061098E"/>
    <w:rsid w:val="0062355A"/>
    <w:rsid w:val="006238DA"/>
    <w:rsid w:val="00623E77"/>
    <w:rsid w:val="00624512"/>
    <w:rsid w:val="00624B57"/>
    <w:rsid w:val="00626DEE"/>
    <w:rsid w:val="00632413"/>
    <w:rsid w:val="00636351"/>
    <w:rsid w:val="00641406"/>
    <w:rsid w:val="0064615E"/>
    <w:rsid w:val="00647C8E"/>
    <w:rsid w:val="00661C34"/>
    <w:rsid w:val="006711DF"/>
    <w:rsid w:val="00672377"/>
    <w:rsid w:val="00692E7C"/>
    <w:rsid w:val="006952C4"/>
    <w:rsid w:val="006A3708"/>
    <w:rsid w:val="006A5E1E"/>
    <w:rsid w:val="006C658E"/>
    <w:rsid w:val="006E354A"/>
    <w:rsid w:val="0070716A"/>
    <w:rsid w:val="00720F29"/>
    <w:rsid w:val="00722C84"/>
    <w:rsid w:val="0074549F"/>
    <w:rsid w:val="007471F6"/>
    <w:rsid w:val="00752C07"/>
    <w:rsid w:val="00764C2C"/>
    <w:rsid w:val="0077175C"/>
    <w:rsid w:val="007917E7"/>
    <w:rsid w:val="007A2589"/>
    <w:rsid w:val="007A7E4B"/>
    <w:rsid w:val="007B14F3"/>
    <w:rsid w:val="007C62C5"/>
    <w:rsid w:val="008018FB"/>
    <w:rsid w:val="00806391"/>
    <w:rsid w:val="00822E24"/>
    <w:rsid w:val="008247F5"/>
    <w:rsid w:val="00825337"/>
    <w:rsid w:val="008306D6"/>
    <w:rsid w:val="008353B9"/>
    <w:rsid w:val="00846680"/>
    <w:rsid w:val="0084713B"/>
    <w:rsid w:val="008504BC"/>
    <w:rsid w:val="00862466"/>
    <w:rsid w:val="008627C5"/>
    <w:rsid w:val="00866E00"/>
    <w:rsid w:val="00872C78"/>
    <w:rsid w:val="00885B13"/>
    <w:rsid w:val="008A6650"/>
    <w:rsid w:val="008B240A"/>
    <w:rsid w:val="008B284A"/>
    <w:rsid w:val="008B3E3D"/>
    <w:rsid w:val="008C25C8"/>
    <w:rsid w:val="008C6810"/>
    <w:rsid w:val="008F13A6"/>
    <w:rsid w:val="008F5DE8"/>
    <w:rsid w:val="00900122"/>
    <w:rsid w:val="00922BA7"/>
    <w:rsid w:val="0092714E"/>
    <w:rsid w:val="00947D0D"/>
    <w:rsid w:val="00954CAE"/>
    <w:rsid w:val="009673FD"/>
    <w:rsid w:val="00973661"/>
    <w:rsid w:val="009A7E47"/>
    <w:rsid w:val="009C446A"/>
    <w:rsid w:val="009C5D87"/>
    <w:rsid w:val="009C737B"/>
    <w:rsid w:val="009D1EE0"/>
    <w:rsid w:val="009E064B"/>
    <w:rsid w:val="009F1E4D"/>
    <w:rsid w:val="00A24F4B"/>
    <w:rsid w:val="00A25EB9"/>
    <w:rsid w:val="00A31C33"/>
    <w:rsid w:val="00A3527C"/>
    <w:rsid w:val="00A517AF"/>
    <w:rsid w:val="00A611CA"/>
    <w:rsid w:val="00A66F5C"/>
    <w:rsid w:val="00A734F9"/>
    <w:rsid w:val="00A93D21"/>
    <w:rsid w:val="00A940D6"/>
    <w:rsid w:val="00AA6C5F"/>
    <w:rsid w:val="00AB5B66"/>
    <w:rsid w:val="00AD07E0"/>
    <w:rsid w:val="00AD3E10"/>
    <w:rsid w:val="00AE0084"/>
    <w:rsid w:val="00AF15B7"/>
    <w:rsid w:val="00AF66E1"/>
    <w:rsid w:val="00B013A7"/>
    <w:rsid w:val="00B02C33"/>
    <w:rsid w:val="00B04592"/>
    <w:rsid w:val="00B07C18"/>
    <w:rsid w:val="00B223F0"/>
    <w:rsid w:val="00B36FA5"/>
    <w:rsid w:val="00B414D2"/>
    <w:rsid w:val="00B479B3"/>
    <w:rsid w:val="00B60734"/>
    <w:rsid w:val="00B6255F"/>
    <w:rsid w:val="00B7325D"/>
    <w:rsid w:val="00B75DDB"/>
    <w:rsid w:val="00B85BD5"/>
    <w:rsid w:val="00BA783C"/>
    <w:rsid w:val="00BB386A"/>
    <w:rsid w:val="00BC1A43"/>
    <w:rsid w:val="00C05436"/>
    <w:rsid w:val="00C07736"/>
    <w:rsid w:val="00C34F0F"/>
    <w:rsid w:val="00C41105"/>
    <w:rsid w:val="00C446D1"/>
    <w:rsid w:val="00C54F91"/>
    <w:rsid w:val="00C62A98"/>
    <w:rsid w:val="00C67EB2"/>
    <w:rsid w:val="00C7495E"/>
    <w:rsid w:val="00CA0E51"/>
    <w:rsid w:val="00CA7D61"/>
    <w:rsid w:val="00D14169"/>
    <w:rsid w:val="00D211DD"/>
    <w:rsid w:val="00D24DCC"/>
    <w:rsid w:val="00D26C24"/>
    <w:rsid w:val="00D43942"/>
    <w:rsid w:val="00D5670A"/>
    <w:rsid w:val="00D663AC"/>
    <w:rsid w:val="00D704B0"/>
    <w:rsid w:val="00D70C86"/>
    <w:rsid w:val="00DD223B"/>
    <w:rsid w:val="00DD7440"/>
    <w:rsid w:val="00E01494"/>
    <w:rsid w:val="00E15453"/>
    <w:rsid w:val="00E17604"/>
    <w:rsid w:val="00E24D56"/>
    <w:rsid w:val="00E46A5A"/>
    <w:rsid w:val="00E72CE7"/>
    <w:rsid w:val="00E75BD7"/>
    <w:rsid w:val="00E841A5"/>
    <w:rsid w:val="00E94BF2"/>
    <w:rsid w:val="00E95365"/>
    <w:rsid w:val="00EA68E3"/>
    <w:rsid w:val="00EC2A94"/>
    <w:rsid w:val="00ED52F9"/>
    <w:rsid w:val="00F00B11"/>
    <w:rsid w:val="00F15282"/>
    <w:rsid w:val="00F24479"/>
    <w:rsid w:val="00F35649"/>
    <w:rsid w:val="00F53819"/>
    <w:rsid w:val="00F53892"/>
    <w:rsid w:val="00F54318"/>
    <w:rsid w:val="00F5443D"/>
    <w:rsid w:val="00F557EA"/>
    <w:rsid w:val="00F81EBC"/>
    <w:rsid w:val="00F821D3"/>
    <w:rsid w:val="00FB4131"/>
    <w:rsid w:val="00FD2BB0"/>
    <w:rsid w:val="00FE52FB"/>
    <w:rsid w:val="00FE6C9A"/>
    <w:rsid w:val="00FF0EDF"/>
    <w:rsid w:val="00FF5FA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ersonName"/>
  <w:shapeDefaults>
    <o:shapedefaults v:ext="edit" spidmax="2050"/>
    <o:shapelayout v:ext="edit">
      <o:idmap v:ext="edit" data="2"/>
    </o:shapelayout>
  </w:shapeDefaults>
  <w:decimalSymbol w:val="."/>
  <w:listSeparator w:val=","/>
  <w14:docId w14:val="3C3F0292"/>
  <w15:chartTrackingRefBased/>
  <w15:docId w15:val="{BD3066E9-D14E-436A-94FF-865F9E8F4B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007F4F"/>
    <w:pPr>
      <w:widowControl w:val="0"/>
      <w:spacing w:line="360" w:lineRule="auto"/>
      <w:ind w:firstLineChars="200" w:firstLine="200"/>
      <w:jc w:val="both"/>
    </w:pPr>
    <w:rPr>
      <w:rFonts w:ascii="Arial" w:eastAsia="宋体" w:hAnsi="Arial"/>
      <w:sz w:val="24"/>
    </w:rPr>
  </w:style>
  <w:style w:type="paragraph" w:styleId="1">
    <w:name w:val="heading 1"/>
    <w:basedOn w:val="3"/>
    <w:next w:val="a"/>
    <w:link w:val="10"/>
    <w:uiPriority w:val="9"/>
    <w:qFormat/>
    <w:rsid w:val="00AD3E10"/>
    <w:pPr>
      <w:numPr>
        <w:ilvl w:val="0"/>
      </w:numPr>
      <w:jc w:val="center"/>
      <w:outlineLvl w:val="0"/>
    </w:pPr>
  </w:style>
  <w:style w:type="paragraph" w:styleId="2">
    <w:name w:val="heading 2"/>
    <w:basedOn w:val="4"/>
    <w:next w:val="a"/>
    <w:link w:val="20"/>
    <w:uiPriority w:val="9"/>
    <w:unhideWhenUsed/>
    <w:qFormat/>
    <w:rsid w:val="00AD3E10"/>
    <w:pPr>
      <w:numPr>
        <w:ilvl w:val="1"/>
        <w:numId w:val="24"/>
      </w:numPr>
      <w:spacing w:beforeLines="50" w:before="156" w:afterLines="50" w:after="156" w:line="360" w:lineRule="auto"/>
      <w:outlineLvl w:val="1"/>
    </w:pPr>
    <w:rPr>
      <w:rFonts w:ascii="宋体" w:eastAsia="宋体" w:hAnsi="宋体"/>
      <w:sz w:val="24"/>
      <w:szCs w:val="24"/>
    </w:rPr>
  </w:style>
  <w:style w:type="paragraph" w:styleId="3">
    <w:name w:val="heading 3"/>
    <w:basedOn w:val="a"/>
    <w:next w:val="a"/>
    <w:link w:val="30"/>
    <w:uiPriority w:val="9"/>
    <w:unhideWhenUsed/>
    <w:qFormat/>
    <w:rsid w:val="00AD3E10"/>
    <w:pPr>
      <w:keepNext/>
      <w:keepLines/>
      <w:numPr>
        <w:ilvl w:val="2"/>
        <w:numId w:val="24"/>
      </w:numPr>
      <w:spacing w:beforeLines="50" w:before="50" w:afterLines="50" w:after="50" w:line="415" w:lineRule="auto"/>
      <w:ind w:firstLineChars="0" w:firstLine="0"/>
      <w:jc w:val="left"/>
      <w:outlineLvl w:val="2"/>
    </w:pPr>
    <w:rPr>
      <w:rFonts w:ascii="宋体" w:hAnsi="宋体"/>
      <w:b/>
      <w:bCs/>
      <w:szCs w:val="28"/>
    </w:rPr>
  </w:style>
  <w:style w:type="paragraph" w:styleId="4">
    <w:name w:val="heading 4"/>
    <w:aliases w:val="小段落标题"/>
    <w:basedOn w:val="a"/>
    <w:next w:val="a"/>
    <w:link w:val="40"/>
    <w:uiPriority w:val="9"/>
    <w:unhideWhenUsed/>
    <w:qFormat/>
    <w:rsid w:val="00641406"/>
    <w:pPr>
      <w:keepNext/>
      <w:keepLines/>
      <w:spacing w:before="160" w:after="160" w:line="377" w:lineRule="auto"/>
      <w:ind w:firstLineChars="0" w:firstLine="0"/>
      <w:outlineLvl w:val="3"/>
    </w:pPr>
    <w:rPr>
      <w:rFonts w:ascii="黑体" w:eastAsia="黑体" w:hAnsi="黑体" w:cstheme="majorBidi"/>
      <w:b/>
      <w:bCs/>
      <w:sz w:val="28"/>
      <w:szCs w:val="28"/>
    </w:rPr>
  </w:style>
  <w:style w:type="paragraph" w:styleId="5">
    <w:name w:val="heading 5"/>
    <w:basedOn w:val="a"/>
    <w:next w:val="a"/>
    <w:link w:val="50"/>
    <w:uiPriority w:val="9"/>
    <w:unhideWhenUsed/>
    <w:qFormat/>
    <w:rsid w:val="00AD3E10"/>
    <w:pPr>
      <w:keepNext/>
      <w:keepLines/>
      <w:spacing w:before="280" w:after="290" w:line="376" w:lineRule="auto"/>
      <w:ind w:firstLine="482"/>
      <w:outlineLvl w:val="4"/>
    </w:pPr>
    <w:rPr>
      <w:rFonts w:ascii="宋体" w:hAnsi="宋体" w:cstheme="majorBidi"/>
      <w:b/>
      <w:bCs/>
      <w:szCs w:val="24"/>
    </w:rPr>
  </w:style>
  <w:style w:type="paragraph" w:styleId="6">
    <w:name w:val="heading 6"/>
    <w:aliases w:val="小分段"/>
    <w:basedOn w:val="a"/>
    <w:next w:val="a"/>
    <w:link w:val="60"/>
    <w:uiPriority w:val="9"/>
    <w:unhideWhenUsed/>
    <w:qFormat/>
    <w:rsid w:val="005E6C32"/>
    <w:pPr>
      <w:keepNext/>
      <w:keepLines/>
      <w:spacing w:before="240" w:after="64" w:line="320" w:lineRule="auto"/>
      <w:ind w:firstLineChars="0" w:firstLine="0"/>
      <w:outlineLvl w:val="5"/>
    </w:pPr>
    <w:rPr>
      <w:rFonts w:ascii="黑体" w:eastAsia="黑体" w:hAnsi="黑体" w:cstheme="majorBidi"/>
      <w:b/>
      <w:bCs/>
      <w:szCs w:val="24"/>
    </w:rPr>
  </w:style>
  <w:style w:type="paragraph" w:styleId="7">
    <w:name w:val="heading 7"/>
    <w:basedOn w:val="a"/>
    <w:next w:val="a"/>
    <w:link w:val="70"/>
    <w:uiPriority w:val="9"/>
    <w:unhideWhenUsed/>
    <w:qFormat/>
    <w:rsid w:val="00AD3E10"/>
    <w:pPr>
      <w:keepNext/>
      <w:keepLines/>
      <w:spacing w:before="240" w:after="64" w:line="320" w:lineRule="auto"/>
      <w:outlineLvl w:val="6"/>
    </w:pPr>
    <w:rPr>
      <w:b/>
      <w:bCs/>
      <w:szCs w:val="24"/>
    </w:rPr>
  </w:style>
  <w:style w:type="paragraph" w:styleId="8">
    <w:name w:val="heading 8"/>
    <w:basedOn w:val="a"/>
    <w:next w:val="a"/>
    <w:link w:val="80"/>
    <w:uiPriority w:val="9"/>
    <w:unhideWhenUsed/>
    <w:qFormat/>
    <w:rsid w:val="00AD3E10"/>
    <w:pPr>
      <w:keepNext/>
      <w:keepLines/>
      <w:spacing w:before="240" w:after="64" w:line="320" w:lineRule="auto"/>
      <w:outlineLvl w:val="7"/>
    </w:pPr>
    <w:rPr>
      <w:rFonts w:asciiTheme="majorHAnsi" w:eastAsiaTheme="majorEastAsia" w:hAnsiTheme="majorHAnsi" w:cstheme="majorBidi"/>
      <w:szCs w:val="24"/>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AD3E10"/>
    <w:rPr>
      <w:rFonts w:ascii="宋体" w:eastAsia="宋体" w:hAnsi="宋体"/>
      <w:b/>
      <w:bCs/>
      <w:sz w:val="24"/>
      <w:szCs w:val="28"/>
    </w:rPr>
  </w:style>
  <w:style w:type="character" w:customStyle="1" w:styleId="20">
    <w:name w:val="标题 2 字符"/>
    <w:basedOn w:val="a0"/>
    <w:link w:val="2"/>
    <w:uiPriority w:val="9"/>
    <w:rsid w:val="00AD3E10"/>
    <w:rPr>
      <w:rFonts w:ascii="宋体" w:eastAsia="宋体" w:hAnsi="宋体" w:cstheme="majorBidi"/>
      <w:b/>
      <w:bCs/>
      <w:sz w:val="24"/>
      <w:szCs w:val="24"/>
    </w:rPr>
  </w:style>
  <w:style w:type="character" w:customStyle="1" w:styleId="30">
    <w:name w:val="标题 3 字符"/>
    <w:basedOn w:val="a0"/>
    <w:link w:val="3"/>
    <w:uiPriority w:val="9"/>
    <w:rsid w:val="00AD3E10"/>
    <w:rPr>
      <w:rFonts w:ascii="宋体" w:eastAsia="宋体" w:hAnsi="宋体"/>
      <w:b/>
      <w:bCs/>
      <w:sz w:val="24"/>
      <w:szCs w:val="28"/>
    </w:rPr>
  </w:style>
  <w:style w:type="paragraph" w:styleId="a3">
    <w:name w:val="caption"/>
    <w:basedOn w:val="a"/>
    <w:next w:val="a"/>
    <w:uiPriority w:val="35"/>
    <w:unhideWhenUsed/>
    <w:qFormat/>
    <w:rsid w:val="00191D0A"/>
    <w:rPr>
      <w:rFonts w:asciiTheme="majorHAnsi" w:eastAsia="黑体" w:hAnsiTheme="majorHAnsi" w:cstheme="majorBidi"/>
      <w:sz w:val="20"/>
      <w:szCs w:val="20"/>
    </w:rPr>
  </w:style>
  <w:style w:type="character" w:customStyle="1" w:styleId="40">
    <w:name w:val="标题 4 字符"/>
    <w:aliases w:val="小段落标题 字符"/>
    <w:basedOn w:val="a0"/>
    <w:link w:val="4"/>
    <w:uiPriority w:val="9"/>
    <w:rsid w:val="00641406"/>
    <w:rPr>
      <w:rFonts w:ascii="黑体" w:eastAsia="黑体" w:hAnsi="黑体" w:cstheme="majorBidi"/>
      <w:b/>
      <w:bCs/>
      <w:sz w:val="28"/>
      <w:szCs w:val="28"/>
    </w:rPr>
  </w:style>
  <w:style w:type="character" w:styleId="a4">
    <w:name w:val="Emphasis"/>
    <w:basedOn w:val="a0"/>
    <w:uiPriority w:val="20"/>
    <w:qFormat/>
    <w:rsid w:val="0074549F"/>
    <w:rPr>
      <w:i/>
      <w:iCs/>
    </w:rPr>
  </w:style>
  <w:style w:type="character" w:customStyle="1" w:styleId="50">
    <w:name w:val="标题 5 字符"/>
    <w:basedOn w:val="a0"/>
    <w:link w:val="5"/>
    <w:uiPriority w:val="9"/>
    <w:rsid w:val="00AD3E10"/>
    <w:rPr>
      <w:rFonts w:ascii="宋体" w:eastAsia="宋体" w:hAnsi="宋体" w:cstheme="majorBidi"/>
      <w:b/>
      <w:bCs/>
      <w:sz w:val="24"/>
      <w:szCs w:val="24"/>
    </w:rPr>
  </w:style>
  <w:style w:type="paragraph" w:styleId="a5">
    <w:name w:val="header"/>
    <w:basedOn w:val="a"/>
    <w:link w:val="a6"/>
    <w:uiPriority w:val="99"/>
    <w:unhideWhenUsed/>
    <w:rsid w:val="008504BC"/>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0"/>
    <w:link w:val="a5"/>
    <w:uiPriority w:val="99"/>
    <w:rsid w:val="008504BC"/>
    <w:rPr>
      <w:rFonts w:eastAsia="微软雅黑"/>
      <w:sz w:val="18"/>
      <w:szCs w:val="18"/>
    </w:rPr>
  </w:style>
  <w:style w:type="paragraph" w:styleId="a7">
    <w:name w:val="footer"/>
    <w:basedOn w:val="a"/>
    <w:link w:val="a8"/>
    <w:uiPriority w:val="99"/>
    <w:unhideWhenUsed/>
    <w:rsid w:val="008504BC"/>
    <w:pPr>
      <w:tabs>
        <w:tab w:val="center" w:pos="4153"/>
        <w:tab w:val="right" w:pos="8306"/>
      </w:tabs>
      <w:snapToGrid w:val="0"/>
      <w:jc w:val="left"/>
    </w:pPr>
    <w:rPr>
      <w:sz w:val="18"/>
      <w:szCs w:val="18"/>
    </w:rPr>
  </w:style>
  <w:style w:type="character" w:customStyle="1" w:styleId="a8">
    <w:name w:val="页脚 字符"/>
    <w:basedOn w:val="a0"/>
    <w:link w:val="a7"/>
    <w:uiPriority w:val="99"/>
    <w:rsid w:val="008504BC"/>
    <w:rPr>
      <w:rFonts w:eastAsia="微软雅黑"/>
      <w:sz w:val="18"/>
      <w:szCs w:val="18"/>
    </w:rPr>
  </w:style>
  <w:style w:type="paragraph" w:styleId="a9">
    <w:name w:val="Normal (Web)"/>
    <w:basedOn w:val="a"/>
    <w:uiPriority w:val="99"/>
    <w:semiHidden/>
    <w:unhideWhenUsed/>
    <w:rsid w:val="00441B48"/>
    <w:pPr>
      <w:widowControl/>
      <w:spacing w:before="100" w:beforeAutospacing="1" w:after="100" w:afterAutospacing="1"/>
      <w:ind w:firstLineChars="0" w:firstLine="0"/>
      <w:jc w:val="left"/>
    </w:pPr>
    <w:rPr>
      <w:rFonts w:ascii="宋体" w:hAnsi="宋体" w:cs="宋体"/>
      <w:kern w:val="0"/>
      <w:szCs w:val="24"/>
    </w:rPr>
  </w:style>
  <w:style w:type="character" w:styleId="aa">
    <w:name w:val="Hyperlink"/>
    <w:basedOn w:val="a0"/>
    <w:uiPriority w:val="99"/>
    <w:unhideWhenUsed/>
    <w:rsid w:val="00441B48"/>
    <w:rPr>
      <w:color w:val="0000FF"/>
      <w:u w:val="single"/>
    </w:rPr>
  </w:style>
  <w:style w:type="paragraph" w:styleId="ab">
    <w:name w:val="No Spacing"/>
    <w:uiPriority w:val="1"/>
    <w:qFormat/>
    <w:rsid w:val="00D704B0"/>
    <w:pPr>
      <w:widowControl w:val="0"/>
      <w:jc w:val="both"/>
    </w:pPr>
    <w:rPr>
      <w:rFonts w:ascii="Arial" w:eastAsia="微软雅黑" w:hAnsi="Arial"/>
      <w:noProof/>
    </w:rPr>
  </w:style>
  <w:style w:type="paragraph" w:styleId="ac">
    <w:name w:val="List Paragraph"/>
    <w:basedOn w:val="a"/>
    <w:uiPriority w:val="34"/>
    <w:qFormat/>
    <w:rsid w:val="001A32F5"/>
    <w:pPr>
      <w:ind w:firstLine="420"/>
    </w:pPr>
  </w:style>
  <w:style w:type="character" w:customStyle="1" w:styleId="60">
    <w:name w:val="标题 6 字符"/>
    <w:aliases w:val="小分段 字符"/>
    <w:basedOn w:val="a0"/>
    <w:link w:val="6"/>
    <w:uiPriority w:val="9"/>
    <w:rsid w:val="005E6C32"/>
    <w:rPr>
      <w:rFonts w:ascii="黑体" w:eastAsia="黑体" w:hAnsi="黑体" w:cstheme="majorBidi"/>
      <w:b/>
      <w:bCs/>
      <w:sz w:val="24"/>
      <w:szCs w:val="24"/>
    </w:rPr>
  </w:style>
  <w:style w:type="paragraph" w:customStyle="1" w:styleId="src">
    <w:name w:val="src"/>
    <w:basedOn w:val="a"/>
    <w:rsid w:val="00F15282"/>
    <w:pPr>
      <w:widowControl/>
      <w:spacing w:before="100" w:beforeAutospacing="1" w:after="100" w:afterAutospacing="1"/>
      <w:ind w:firstLineChars="0" w:firstLine="0"/>
      <w:jc w:val="left"/>
    </w:pPr>
    <w:rPr>
      <w:rFonts w:ascii="宋体" w:hAnsi="宋体" w:cs="宋体"/>
      <w:kern w:val="0"/>
      <w:szCs w:val="24"/>
    </w:rPr>
  </w:style>
  <w:style w:type="character" w:customStyle="1" w:styleId="transsent">
    <w:name w:val="transsent"/>
    <w:basedOn w:val="a0"/>
    <w:rsid w:val="007B14F3"/>
  </w:style>
  <w:style w:type="character" w:customStyle="1" w:styleId="70">
    <w:name w:val="标题 7 字符"/>
    <w:basedOn w:val="a0"/>
    <w:link w:val="7"/>
    <w:uiPriority w:val="9"/>
    <w:rsid w:val="00AD3E10"/>
    <w:rPr>
      <w:rFonts w:ascii="Arial" w:eastAsia="微软雅黑" w:hAnsi="Arial"/>
      <w:b/>
      <w:bCs/>
      <w:sz w:val="24"/>
      <w:szCs w:val="24"/>
    </w:rPr>
  </w:style>
  <w:style w:type="character" w:customStyle="1" w:styleId="80">
    <w:name w:val="标题 8 字符"/>
    <w:basedOn w:val="a0"/>
    <w:link w:val="8"/>
    <w:uiPriority w:val="9"/>
    <w:rsid w:val="00AD3E10"/>
    <w:rPr>
      <w:rFonts w:asciiTheme="majorHAnsi" w:eastAsiaTheme="majorEastAsia" w:hAnsiTheme="majorHAnsi" w:cstheme="majorBidi"/>
      <w:sz w:val="24"/>
      <w:szCs w:val="24"/>
    </w:rPr>
  </w:style>
  <w:style w:type="paragraph" w:styleId="HTML">
    <w:name w:val="HTML Preformatted"/>
    <w:basedOn w:val="a"/>
    <w:link w:val="HTML0"/>
    <w:uiPriority w:val="99"/>
    <w:semiHidden/>
    <w:unhideWhenUsed/>
    <w:rsid w:val="00053B8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pPr>
    <w:rPr>
      <w:rFonts w:ascii="宋体" w:hAnsi="宋体" w:cs="宋体"/>
      <w:kern w:val="0"/>
      <w:szCs w:val="24"/>
    </w:rPr>
  </w:style>
  <w:style w:type="character" w:customStyle="1" w:styleId="HTML0">
    <w:name w:val="HTML 预设格式 字符"/>
    <w:basedOn w:val="a0"/>
    <w:link w:val="HTML"/>
    <w:uiPriority w:val="99"/>
    <w:semiHidden/>
    <w:rsid w:val="00053B8B"/>
    <w:rPr>
      <w:rFonts w:ascii="宋体" w:eastAsia="宋体" w:hAnsi="宋体" w:cs="宋体"/>
      <w:kern w:val="0"/>
      <w:sz w:val="24"/>
      <w:szCs w:val="24"/>
    </w:rPr>
  </w:style>
  <w:style w:type="character" w:customStyle="1" w:styleId="Char">
    <w:name w:val="页眉 Char"/>
    <w:uiPriority w:val="99"/>
    <w:rsid w:val="00007F4F"/>
    <w:rPr>
      <w:kern w:val="2"/>
      <w:sz w:val="18"/>
      <w:szCs w:val="18"/>
    </w:rPr>
  </w:style>
  <w:style w:type="table" w:styleId="ad">
    <w:name w:val="Table Grid"/>
    <w:basedOn w:val="a1"/>
    <w:uiPriority w:val="39"/>
    <w:rsid w:val="007A258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
    <w:name w:val="TOC Heading"/>
    <w:basedOn w:val="1"/>
    <w:next w:val="a"/>
    <w:uiPriority w:val="39"/>
    <w:unhideWhenUsed/>
    <w:qFormat/>
    <w:rsid w:val="00370D88"/>
    <w:pPr>
      <w:widowControl/>
      <w:numPr>
        <w:numId w:val="0"/>
      </w:numPr>
      <w:spacing w:beforeLines="0" w:before="240" w:afterLines="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a"/>
    <w:next w:val="a"/>
    <w:autoRedefine/>
    <w:uiPriority w:val="39"/>
    <w:unhideWhenUsed/>
    <w:rsid w:val="0062355A"/>
    <w:pPr>
      <w:spacing w:line="240" w:lineRule="auto"/>
      <w:jc w:val="left"/>
    </w:pPr>
    <w:rPr>
      <w:rFonts w:asciiTheme="minorHAnsi"/>
      <w:b/>
      <w:bCs/>
      <w:caps/>
      <w:szCs w:val="20"/>
    </w:rPr>
  </w:style>
  <w:style w:type="paragraph" w:styleId="TOC2">
    <w:name w:val="toc 2"/>
    <w:basedOn w:val="a"/>
    <w:next w:val="a"/>
    <w:autoRedefine/>
    <w:uiPriority w:val="39"/>
    <w:unhideWhenUsed/>
    <w:rsid w:val="008018FB"/>
    <w:pPr>
      <w:adjustRightInd w:val="0"/>
      <w:snapToGrid w:val="0"/>
      <w:ind w:left="238"/>
      <w:jc w:val="left"/>
    </w:pPr>
    <w:rPr>
      <w:rFonts w:asciiTheme="minorHAnsi"/>
      <w:smallCaps/>
      <w:szCs w:val="20"/>
    </w:rPr>
  </w:style>
  <w:style w:type="paragraph" w:styleId="TOC3">
    <w:name w:val="toc 3"/>
    <w:basedOn w:val="a"/>
    <w:next w:val="a"/>
    <w:autoRedefine/>
    <w:uiPriority w:val="39"/>
    <w:unhideWhenUsed/>
    <w:rsid w:val="00AB5B66"/>
    <w:pPr>
      <w:adjustRightInd w:val="0"/>
      <w:snapToGrid w:val="0"/>
      <w:ind w:left="482"/>
      <w:jc w:val="left"/>
    </w:pPr>
    <w:rPr>
      <w:rFonts w:asciiTheme="minorHAnsi"/>
      <w:iCs/>
      <w:szCs w:val="20"/>
    </w:rPr>
  </w:style>
  <w:style w:type="paragraph" w:styleId="TOC4">
    <w:name w:val="toc 4"/>
    <w:basedOn w:val="a"/>
    <w:next w:val="a"/>
    <w:autoRedefine/>
    <w:uiPriority w:val="39"/>
    <w:unhideWhenUsed/>
    <w:rsid w:val="00A66F5C"/>
    <w:pPr>
      <w:ind w:left="720"/>
      <w:jc w:val="left"/>
    </w:pPr>
    <w:rPr>
      <w:rFonts w:asciiTheme="minorHAnsi" w:eastAsiaTheme="minorHAnsi"/>
      <w:sz w:val="18"/>
      <w:szCs w:val="18"/>
    </w:rPr>
  </w:style>
  <w:style w:type="paragraph" w:styleId="TOC6">
    <w:name w:val="toc 6"/>
    <w:basedOn w:val="a"/>
    <w:next w:val="a"/>
    <w:autoRedefine/>
    <w:uiPriority w:val="39"/>
    <w:unhideWhenUsed/>
    <w:rsid w:val="00A66F5C"/>
    <w:pPr>
      <w:ind w:left="1200"/>
      <w:jc w:val="left"/>
    </w:pPr>
    <w:rPr>
      <w:rFonts w:asciiTheme="minorHAnsi" w:eastAsiaTheme="minorHAnsi"/>
      <w:sz w:val="18"/>
      <w:szCs w:val="18"/>
    </w:rPr>
  </w:style>
  <w:style w:type="paragraph" w:styleId="TOC5">
    <w:name w:val="toc 5"/>
    <w:basedOn w:val="a"/>
    <w:next w:val="a"/>
    <w:autoRedefine/>
    <w:uiPriority w:val="39"/>
    <w:unhideWhenUsed/>
    <w:rsid w:val="00A66F5C"/>
    <w:pPr>
      <w:ind w:left="960"/>
      <w:jc w:val="left"/>
    </w:pPr>
    <w:rPr>
      <w:rFonts w:asciiTheme="minorHAnsi" w:eastAsiaTheme="minorHAnsi"/>
      <w:sz w:val="18"/>
      <w:szCs w:val="18"/>
    </w:rPr>
  </w:style>
  <w:style w:type="paragraph" w:styleId="TOC7">
    <w:name w:val="toc 7"/>
    <w:basedOn w:val="a"/>
    <w:next w:val="a"/>
    <w:autoRedefine/>
    <w:uiPriority w:val="39"/>
    <w:unhideWhenUsed/>
    <w:rsid w:val="00A66F5C"/>
    <w:pPr>
      <w:ind w:left="1440"/>
      <w:jc w:val="left"/>
    </w:pPr>
    <w:rPr>
      <w:rFonts w:asciiTheme="minorHAnsi" w:eastAsiaTheme="minorHAnsi"/>
      <w:sz w:val="18"/>
      <w:szCs w:val="18"/>
    </w:rPr>
  </w:style>
  <w:style w:type="paragraph" w:styleId="TOC8">
    <w:name w:val="toc 8"/>
    <w:basedOn w:val="a"/>
    <w:next w:val="a"/>
    <w:autoRedefine/>
    <w:uiPriority w:val="39"/>
    <w:unhideWhenUsed/>
    <w:rsid w:val="00A66F5C"/>
    <w:pPr>
      <w:ind w:left="1680"/>
      <w:jc w:val="left"/>
    </w:pPr>
    <w:rPr>
      <w:rFonts w:asciiTheme="minorHAnsi" w:eastAsiaTheme="minorHAnsi"/>
      <w:sz w:val="18"/>
      <w:szCs w:val="18"/>
    </w:rPr>
  </w:style>
  <w:style w:type="paragraph" w:styleId="TOC9">
    <w:name w:val="toc 9"/>
    <w:basedOn w:val="a"/>
    <w:next w:val="a"/>
    <w:autoRedefine/>
    <w:uiPriority w:val="39"/>
    <w:unhideWhenUsed/>
    <w:rsid w:val="00A66F5C"/>
    <w:pPr>
      <w:ind w:left="1920"/>
      <w:jc w:val="left"/>
    </w:pPr>
    <w:rPr>
      <w:rFonts w:asciiTheme="minorHAnsi" w:eastAsiaTheme="minorHAns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5508819">
      <w:bodyDiv w:val="1"/>
      <w:marLeft w:val="0"/>
      <w:marRight w:val="0"/>
      <w:marTop w:val="0"/>
      <w:marBottom w:val="0"/>
      <w:divBdr>
        <w:top w:val="none" w:sz="0" w:space="0" w:color="auto"/>
        <w:left w:val="none" w:sz="0" w:space="0" w:color="auto"/>
        <w:bottom w:val="none" w:sz="0" w:space="0" w:color="auto"/>
        <w:right w:val="none" w:sz="0" w:space="0" w:color="auto"/>
      </w:divBdr>
    </w:div>
    <w:div w:id="258025773">
      <w:bodyDiv w:val="1"/>
      <w:marLeft w:val="0"/>
      <w:marRight w:val="0"/>
      <w:marTop w:val="0"/>
      <w:marBottom w:val="0"/>
      <w:divBdr>
        <w:top w:val="none" w:sz="0" w:space="0" w:color="auto"/>
        <w:left w:val="none" w:sz="0" w:space="0" w:color="auto"/>
        <w:bottom w:val="none" w:sz="0" w:space="0" w:color="auto"/>
        <w:right w:val="none" w:sz="0" w:space="0" w:color="auto"/>
      </w:divBdr>
      <w:divsChild>
        <w:div w:id="2137605612">
          <w:marLeft w:val="0"/>
          <w:marRight w:val="0"/>
          <w:marTop w:val="0"/>
          <w:marBottom w:val="0"/>
          <w:divBdr>
            <w:top w:val="none" w:sz="0" w:space="0" w:color="auto"/>
            <w:left w:val="none" w:sz="0" w:space="0" w:color="auto"/>
            <w:bottom w:val="none" w:sz="0" w:space="0" w:color="auto"/>
            <w:right w:val="none" w:sz="0" w:space="0" w:color="auto"/>
          </w:divBdr>
          <w:divsChild>
            <w:div w:id="65693727">
              <w:marLeft w:val="0"/>
              <w:marRight w:val="0"/>
              <w:marTop w:val="0"/>
              <w:marBottom w:val="0"/>
              <w:divBdr>
                <w:top w:val="none" w:sz="0" w:space="0" w:color="auto"/>
                <w:left w:val="none" w:sz="0" w:space="0" w:color="auto"/>
                <w:bottom w:val="none" w:sz="0" w:space="0" w:color="auto"/>
                <w:right w:val="none" w:sz="0" w:space="0" w:color="auto"/>
              </w:divBdr>
            </w:div>
            <w:div w:id="96217847">
              <w:marLeft w:val="0"/>
              <w:marRight w:val="0"/>
              <w:marTop w:val="0"/>
              <w:marBottom w:val="0"/>
              <w:divBdr>
                <w:top w:val="none" w:sz="0" w:space="0" w:color="auto"/>
                <w:left w:val="none" w:sz="0" w:space="0" w:color="auto"/>
                <w:bottom w:val="none" w:sz="0" w:space="0" w:color="auto"/>
                <w:right w:val="none" w:sz="0" w:space="0" w:color="auto"/>
              </w:divBdr>
            </w:div>
            <w:div w:id="1338728816">
              <w:marLeft w:val="0"/>
              <w:marRight w:val="0"/>
              <w:marTop w:val="0"/>
              <w:marBottom w:val="0"/>
              <w:divBdr>
                <w:top w:val="none" w:sz="0" w:space="0" w:color="auto"/>
                <w:left w:val="none" w:sz="0" w:space="0" w:color="auto"/>
                <w:bottom w:val="none" w:sz="0" w:space="0" w:color="auto"/>
                <w:right w:val="none" w:sz="0" w:space="0" w:color="auto"/>
              </w:divBdr>
            </w:div>
            <w:div w:id="908344033">
              <w:marLeft w:val="0"/>
              <w:marRight w:val="0"/>
              <w:marTop w:val="0"/>
              <w:marBottom w:val="0"/>
              <w:divBdr>
                <w:top w:val="none" w:sz="0" w:space="0" w:color="auto"/>
                <w:left w:val="none" w:sz="0" w:space="0" w:color="auto"/>
                <w:bottom w:val="none" w:sz="0" w:space="0" w:color="auto"/>
                <w:right w:val="none" w:sz="0" w:space="0" w:color="auto"/>
              </w:divBdr>
            </w:div>
            <w:div w:id="1508206759">
              <w:marLeft w:val="0"/>
              <w:marRight w:val="0"/>
              <w:marTop w:val="0"/>
              <w:marBottom w:val="0"/>
              <w:divBdr>
                <w:top w:val="none" w:sz="0" w:space="0" w:color="auto"/>
                <w:left w:val="none" w:sz="0" w:space="0" w:color="auto"/>
                <w:bottom w:val="none" w:sz="0" w:space="0" w:color="auto"/>
                <w:right w:val="none" w:sz="0" w:space="0" w:color="auto"/>
              </w:divBdr>
            </w:div>
            <w:div w:id="2105489547">
              <w:marLeft w:val="0"/>
              <w:marRight w:val="0"/>
              <w:marTop w:val="0"/>
              <w:marBottom w:val="0"/>
              <w:divBdr>
                <w:top w:val="none" w:sz="0" w:space="0" w:color="auto"/>
                <w:left w:val="none" w:sz="0" w:space="0" w:color="auto"/>
                <w:bottom w:val="none" w:sz="0" w:space="0" w:color="auto"/>
                <w:right w:val="none" w:sz="0" w:space="0" w:color="auto"/>
              </w:divBdr>
            </w:div>
            <w:div w:id="896622161">
              <w:marLeft w:val="0"/>
              <w:marRight w:val="0"/>
              <w:marTop w:val="0"/>
              <w:marBottom w:val="0"/>
              <w:divBdr>
                <w:top w:val="none" w:sz="0" w:space="0" w:color="auto"/>
                <w:left w:val="none" w:sz="0" w:space="0" w:color="auto"/>
                <w:bottom w:val="none" w:sz="0" w:space="0" w:color="auto"/>
                <w:right w:val="none" w:sz="0" w:space="0" w:color="auto"/>
              </w:divBdr>
            </w:div>
            <w:div w:id="1677075154">
              <w:marLeft w:val="0"/>
              <w:marRight w:val="0"/>
              <w:marTop w:val="0"/>
              <w:marBottom w:val="0"/>
              <w:divBdr>
                <w:top w:val="none" w:sz="0" w:space="0" w:color="auto"/>
                <w:left w:val="none" w:sz="0" w:space="0" w:color="auto"/>
                <w:bottom w:val="none" w:sz="0" w:space="0" w:color="auto"/>
                <w:right w:val="none" w:sz="0" w:space="0" w:color="auto"/>
              </w:divBdr>
            </w:div>
            <w:div w:id="1919054721">
              <w:marLeft w:val="0"/>
              <w:marRight w:val="0"/>
              <w:marTop w:val="0"/>
              <w:marBottom w:val="0"/>
              <w:divBdr>
                <w:top w:val="none" w:sz="0" w:space="0" w:color="auto"/>
                <w:left w:val="none" w:sz="0" w:space="0" w:color="auto"/>
                <w:bottom w:val="none" w:sz="0" w:space="0" w:color="auto"/>
                <w:right w:val="none" w:sz="0" w:space="0" w:color="auto"/>
              </w:divBdr>
            </w:div>
            <w:div w:id="1098333484">
              <w:marLeft w:val="0"/>
              <w:marRight w:val="0"/>
              <w:marTop w:val="0"/>
              <w:marBottom w:val="0"/>
              <w:divBdr>
                <w:top w:val="none" w:sz="0" w:space="0" w:color="auto"/>
                <w:left w:val="none" w:sz="0" w:space="0" w:color="auto"/>
                <w:bottom w:val="none" w:sz="0" w:space="0" w:color="auto"/>
                <w:right w:val="none" w:sz="0" w:space="0" w:color="auto"/>
              </w:divBdr>
            </w:div>
            <w:div w:id="1573151535">
              <w:marLeft w:val="0"/>
              <w:marRight w:val="0"/>
              <w:marTop w:val="0"/>
              <w:marBottom w:val="0"/>
              <w:divBdr>
                <w:top w:val="none" w:sz="0" w:space="0" w:color="auto"/>
                <w:left w:val="none" w:sz="0" w:space="0" w:color="auto"/>
                <w:bottom w:val="none" w:sz="0" w:space="0" w:color="auto"/>
                <w:right w:val="none" w:sz="0" w:space="0" w:color="auto"/>
              </w:divBdr>
            </w:div>
            <w:div w:id="607930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2466833">
      <w:bodyDiv w:val="1"/>
      <w:marLeft w:val="0"/>
      <w:marRight w:val="0"/>
      <w:marTop w:val="0"/>
      <w:marBottom w:val="0"/>
      <w:divBdr>
        <w:top w:val="none" w:sz="0" w:space="0" w:color="auto"/>
        <w:left w:val="none" w:sz="0" w:space="0" w:color="auto"/>
        <w:bottom w:val="none" w:sz="0" w:space="0" w:color="auto"/>
        <w:right w:val="none" w:sz="0" w:space="0" w:color="auto"/>
      </w:divBdr>
    </w:div>
    <w:div w:id="778523350">
      <w:bodyDiv w:val="1"/>
      <w:marLeft w:val="0"/>
      <w:marRight w:val="0"/>
      <w:marTop w:val="0"/>
      <w:marBottom w:val="0"/>
      <w:divBdr>
        <w:top w:val="none" w:sz="0" w:space="0" w:color="auto"/>
        <w:left w:val="none" w:sz="0" w:space="0" w:color="auto"/>
        <w:bottom w:val="none" w:sz="0" w:space="0" w:color="auto"/>
        <w:right w:val="none" w:sz="0" w:space="0" w:color="auto"/>
      </w:divBdr>
      <w:divsChild>
        <w:div w:id="528688969">
          <w:marLeft w:val="0"/>
          <w:marRight w:val="0"/>
          <w:marTop w:val="0"/>
          <w:marBottom w:val="0"/>
          <w:divBdr>
            <w:top w:val="none" w:sz="0" w:space="0" w:color="auto"/>
            <w:left w:val="none" w:sz="0" w:space="0" w:color="auto"/>
            <w:bottom w:val="none" w:sz="0" w:space="0" w:color="auto"/>
            <w:right w:val="none" w:sz="0" w:space="0" w:color="auto"/>
          </w:divBdr>
          <w:divsChild>
            <w:div w:id="1815173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515575">
      <w:bodyDiv w:val="1"/>
      <w:marLeft w:val="0"/>
      <w:marRight w:val="0"/>
      <w:marTop w:val="0"/>
      <w:marBottom w:val="0"/>
      <w:divBdr>
        <w:top w:val="none" w:sz="0" w:space="0" w:color="auto"/>
        <w:left w:val="none" w:sz="0" w:space="0" w:color="auto"/>
        <w:bottom w:val="none" w:sz="0" w:space="0" w:color="auto"/>
        <w:right w:val="none" w:sz="0" w:space="0" w:color="auto"/>
      </w:divBdr>
    </w:div>
    <w:div w:id="977683717">
      <w:bodyDiv w:val="1"/>
      <w:marLeft w:val="0"/>
      <w:marRight w:val="0"/>
      <w:marTop w:val="0"/>
      <w:marBottom w:val="0"/>
      <w:divBdr>
        <w:top w:val="none" w:sz="0" w:space="0" w:color="auto"/>
        <w:left w:val="none" w:sz="0" w:space="0" w:color="auto"/>
        <w:bottom w:val="none" w:sz="0" w:space="0" w:color="auto"/>
        <w:right w:val="none" w:sz="0" w:space="0" w:color="auto"/>
      </w:divBdr>
    </w:div>
    <w:div w:id="1015116507">
      <w:bodyDiv w:val="1"/>
      <w:marLeft w:val="0"/>
      <w:marRight w:val="0"/>
      <w:marTop w:val="0"/>
      <w:marBottom w:val="0"/>
      <w:divBdr>
        <w:top w:val="none" w:sz="0" w:space="0" w:color="auto"/>
        <w:left w:val="none" w:sz="0" w:space="0" w:color="auto"/>
        <w:bottom w:val="none" w:sz="0" w:space="0" w:color="auto"/>
        <w:right w:val="none" w:sz="0" w:space="0" w:color="auto"/>
      </w:divBdr>
    </w:div>
    <w:div w:id="1161501805">
      <w:bodyDiv w:val="1"/>
      <w:marLeft w:val="0"/>
      <w:marRight w:val="0"/>
      <w:marTop w:val="0"/>
      <w:marBottom w:val="0"/>
      <w:divBdr>
        <w:top w:val="none" w:sz="0" w:space="0" w:color="auto"/>
        <w:left w:val="none" w:sz="0" w:space="0" w:color="auto"/>
        <w:bottom w:val="none" w:sz="0" w:space="0" w:color="auto"/>
        <w:right w:val="none" w:sz="0" w:space="0" w:color="auto"/>
      </w:divBdr>
    </w:div>
    <w:div w:id="1162550449">
      <w:bodyDiv w:val="1"/>
      <w:marLeft w:val="0"/>
      <w:marRight w:val="0"/>
      <w:marTop w:val="0"/>
      <w:marBottom w:val="0"/>
      <w:divBdr>
        <w:top w:val="none" w:sz="0" w:space="0" w:color="auto"/>
        <w:left w:val="none" w:sz="0" w:space="0" w:color="auto"/>
        <w:bottom w:val="none" w:sz="0" w:space="0" w:color="auto"/>
        <w:right w:val="none" w:sz="0" w:space="0" w:color="auto"/>
      </w:divBdr>
    </w:div>
    <w:div w:id="1512138197">
      <w:bodyDiv w:val="1"/>
      <w:marLeft w:val="0"/>
      <w:marRight w:val="0"/>
      <w:marTop w:val="0"/>
      <w:marBottom w:val="0"/>
      <w:divBdr>
        <w:top w:val="none" w:sz="0" w:space="0" w:color="auto"/>
        <w:left w:val="none" w:sz="0" w:space="0" w:color="auto"/>
        <w:bottom w:val="none" w:sz="0" w:space="0" w:color="auto"/>
        <w:right w:val="none" w:sz="0" w:space="0" w:color="auto"/>
      </w:divBdr>
    </w:div>
    <w:div w:id="1618945734">
      <w:bodyDiv w:val="1"/>
      <w:marLeft w:val="0"/>
      <w:marRight w:val="0"/>
      <w:marTop w:val="0"/>
      <w:marBottom w:val="0"/>
      <w:divBdr>
        <w:top w:val="none" w:sz="0" w:space="0" w:color="auto"/>
        <w:left w:val="none" w:sz="0" w:space="0" w:color="auto"/>
        <w:bottom w:val="none" w:sz="0" w:space="0" w:color="auto"/>
        <w:right w:val="none" w:sz="0" w:space="0" w:color="auto"/>
      </w:divBdr>
    </w:div>
    <w:div w:id="1667123619">
      <w:bodyDiv w:val="1"/>
      <w:marLeft w:val="0"/>
      <w:marRight w:val="0"/>
      <w:marTop w:val="0"/>
      <w:marBottom w:val="0"/>
      <w:divBdr>
        <w:top w:val="none" w:sz="0" w:space="0" w:color="auto"/>
        <w:left w:val="none" w:sz="0" w:space="0" w:color="auto"/>
        <w:bottom w:val="none" w:sz="0" w:space="0" w:color="auto"/>
        <w:right w:val="none" w:sz="0" w:space="0" w:color="auto"/>
      </w:divBdr>
    </w:div>
    <w:div w:id="2109736428">
      <w:bodyDiv w:val="1"/>
      <w:marLeft w:val="0"/>
      <w:marRight w:val="0"/>
      <w:marTop w:val="0"/>
      <w:marBottom w:val="0"/>
      <w:divBdr>
        <w:top w:val="none" w:sz="0" w:space="0" w:color="auto"/>
        <w:left w:val="none" w:sz="0" w:space="0" w:color="auto"/>
        <w:bottom w:val="none" w:sz="0" w:space="0" w:color="auto"/>
        <w:right w:val="none" w:sz="0" w:space="0" w:color="auto"/>
      </w:divBdr>
      <w:divsChild>
        <w:div w:id="1572420208">
          <w:marLeft w:val="120"/>
          <w:marRight w:val="0"/>
          <w:marTop w:val="0"/>
          <w:marBottom w:val="0"/>
          <w:divBdr>
            <w:top w:val="none" w:sz="0" w:space="0" w:color="auto"/>
            <w:left w:val="none" w:sz="0" w:space="0" w:color="auto"/>
            <w:bottom w:val="none" w:sz="0" w:space="0" w:color="auto"/>
            <w:right w:val="none" w:sz="0" w:space="0" w:color="auto"/>
          </w:divBdr>
          <w:divsChild>
            <w:div w:id="1716006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footer" Target="footer5.xml"/><Relationship Id="rId47" Type="http://schemas.openxmlformats.org/officeDocument/2006/relationships/image" Target="media/image26.png"/><Relationship Id="rId50" Type="http://schemas.openxmlformats.org/officeDocument/2006/relationships/image" Target="media/image29.png"/><Relationship Id="rId55" Type="http://schemas.openxmlformats.org/officeDocument/2006/relationships/image" Target="media/image34.PNG"/><Relationship Id="rId63" Type="http://schemas.openxmlformats.org/officeDocument/2006/relationships/hyperlink" Target="https://book.douban.com/press/2609"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4.xml"/><Relationship Id="rId20" Type="http://schemas.openxmlformats.org/officeDocument/2006/relationships/image" Target="media/image5.png"/><Relationship Id="rId29" Type="http://schemas.openxmlformats.org/officeDocument/2006/relationships/image" Target="media/image14.png"/><Relationship Id="rId41" Type="http://schemas.openxmlformats.org/officeDocument/2006/relationships/header" Target="header6.xml"/><Relationship Id="rId54" Type="http://schemas.openxmlformats.org/officeDocument/2006/relationships/image" Target="media/image33.png"/><Relationship Id="rId62" Type="http://schemas.openxmlformats.org/officeDocument/2006/relationships/hyperlink" Target="https://book.douban.com/press/2609"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header" Target="header5.xml"/><Relationship Id="rId45" Type="http://schemas.openxmlformats.org/officeDocument/2006/relationships/footer" Target="footer7.xml"/><Relationship Id="rId53" Type="http://schemas.openxmlformats.org/officeDocument/2006/relationships/image" Target="media/image32.png"/><Relationship Id="rId58" Type="http://schemas.openxmlformats.org/officeDocument/2006/relationships/hyperlink" Target="https://book.douban.com/press/2609" TargetMode="External"/><Relationship Id="rId66"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eader" Target="header4.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jpeg"/><Relationship Id="rId49" Type="http://schemas.openxmlformats.org/officeDocument/2006/relationships/image" Target="media/image28.png"/><Relationship Id="rId57" Type="http://schemas.openxmlformats.org/officeDocument/2006/relationships/image" Target="media/image36.png"/><Relationship Id="rId61" Type="http://schemas.openxmlformats.org/officeDocument/2006/relationships/hyperlink" Target="https://book.douban.com/press/2609" TargetMode="External"/><Relationship Id="rId10" Type="http://schemas.openxmlformats.org/officeDocument/2006/relationships/header" Target="header2.xml"/><Relationship Id="rId19" Type="http://schemas.openxmlformats.org/officeDocument/2006/relationships/image" Target="media/image4.png"/><Relationship Id="rId31" Type="http://schemas.openxmlformats.org/officeDocument/2006/relationships/image" Target="media/image16.png"/><Relationship Id="rId44" Type="http://schemas.openxmlformats.org/officeDocument/2006/relationships/header" Target="header7.xml"/><Relationship Id="rId52" Type="http://schemas.openxmlformats.org/officeDocument/2006/relationships/image" Target="media/image31.png"/><Relationship Id="rId60" Type="http://schemas.openxmlformats.org/officeDocument/2006/relationships/hyperlink" Target="https://book.douban.com/press/2609" TargetMode="External"/><Relationship Id="rId65" Type="http://schemas.microsoft.com/office/2011/relationships/people" Target="people.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footer" Target="footer6.xml"/><Relationship Id="rId48" Type="http://schemas.openxmlformats.org/officeDocument/2006/relationships/image" Target="media/image27.png"/><Relationship Id="rId56" Type="http://schemas.openxmlformats.org/officeDocument/2006/relationships/image" Target="media/image35.png"/><Relationship Id="rId64"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30.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25.png"/><Relationship Id="rId59" Type="http://schemas.openxmlformats.org/officeDocument/2006/relationships/hyperlink" Target="https://book.douban.com/press/2609"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AA04686-35CB-42D1-B609-92E08E645B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2637</TotalTime>
  <Pages>50</Pages>
  <Words>3683</Words>
  <Characters>20998</Characters>
  <Application>Microsoft Office Word</Application>
  <DocSecurity>0</DocSecurity>
  <Lines>174</Lines>
  <Paragraphs>49</Paragraphs>
  <ScaleCrop>false</ScaleCrop>
  <Company/>
  <LinksUpToDate>false</LinksUpToDate>
  <CharactersWithSpaces>24632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red</dc:creator>
  <cp:keywords/>
  <dc:description/>
  <cp:lastModifiedBy>red</cp:lastModifiedBy>
  <cp:revision>128</cp:revision>
  <dcterms:created xsi:type="dcterms:W3CDTF">2023-02-21T14:14:00Z</dcterms:created>
  <dcterms:modified xsi:type="dcterms:W3CDTF">2023-04-18T12:19:00Z</dcterms:modified>
</cp:coreProperties>
</file>